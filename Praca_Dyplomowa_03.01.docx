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1"/>
      </w:tblGrid>
      <w:tr w:rsidR="00FC3BB4" w:rsidRPr="006B2EA9" w14:paraId="52B74D78" w14:textId="77777777" w:rsidTr="003F2421">
        <w:trPr>
          <w:cantSplit/>
          <w:trHeight w:val="4095"/>
        </w:trPr>
        <w:tc>
          <w:tcPr>
            <w:tcW w:w="9211" w:type="dxa"/>
          </w:tcPr>
          <w:p w14:paraId="629D9704" w14:textId="77777777" w:rsidR="00FC3BB4" w:rsidRPr="006B2EA9" w:rsidRDefault="00FC3BB4" w:rsidP="003F2421">
            <w:pPr>
              <w:pStyle w:val="Tekstpodstawowy"/>
              <w:keepNext/>
              <w:keepLines/>
              <w:spacing w:line="288" w:lineRule="auto"/>
              <w:ind w:firstLine="0"/>
              <w:jc w:val="center"/>
              <w:rPr>
                <w:rFonts w:asciiTheme="minorHAnsi" w:hAnsiTheme="minorHAnsi" w:cstheme="minorHAnsi"/>
              </w:rPr>
            </w:pPr>
            <w:bookmarkStart w:id="0" w:name="_Hlk154273533"/>
            <w:bookmarkEnd w:id="0"/>
            <w:r w:rsidRPr="006B2EA9">
              <w:rPr>
                <w:rFonts w:asciiTheme="minorHAnsi" w:hAnsiTheme="minorHAnsi" w:cstheme="minorHAnsi"/>
                <w:noProof/>
                <w:lang w:eastAsia="pl-PL"/>
              </w:rPr>
              <w:drawing>
                <wp:inline distT="0" distB="0" distL="0" distR="0" wp14:anchorId="1560D214" wp14:editId="3E6801C3">
                  <wp:extent cx="5086350" cy="2466975"/>
                  <wp:effectExtent l="19050" t="0" r="0" b="0"/>
                  <wp:docPr id="2" name="Obraz 2" descr="agh_nzw_s_pl_1w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gh_nzw_s_pl_1w_wbr_rgb_150ppi"/>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86350" cy="2466975"/>
                          </a:xfrm>
                          <a:prstGeom prst="rect">
                            <a:avLst/>
                          </a:prstGeom>
                          <a:noFill/>
                          <a:ln>
                            <a:noFill/>
                          </a:ln>
                        </pic:spPr>
                      </pic:pic>
                    </a:graphicData>
                  </a:graphic>
                </wp:inline>
              </w:drawing>
            </w:r>
          </w:p>
        </w:tc>
      </w:tr>
      <w:tr w:rsidR="00FC3BB4" w:rsidRPr="006B2EA9" w14:paraId="1075E8D6" w14:textId="77777777" w:rsidTr="003F2421">
        <w:trPr>
          <w:cantSplit/>
          <w:trHeight w:val="1970"/>
        </w:trPr>
        <w:tc>
          <w:tcPr>
            <w:tcW w:w="9211" w:type="dxa"/>
          </w:tcPr>
          <w:p w14:paraId="5D23C657" w14:textId="77777777" w:rsidR="00FC3BB4" w:rsidRPr="006B2EA9" w:rsidRDefault="00FC3BB4" w:rsidP="003F2421">
            <w:pPr>
              <w:keepNext/>
              <w:keepLines/>
              <w:spacing w:line="288" w:lineRule="auto"/>
              <w:jc w:val="center"/>
              <w:rPr>
                <w:rFonts w:asciiTheme="minorHAnsi" w:hAnsiTheme="minorHAnsi" w:cstheme="minorHAnsi"/>
                <w:color w:val="000000"/>
              </w:rPr>
            </w:pPr>
            <w:r w:rsidRPr="006B2EA9">
              <w:rPr>
                <w:rFonts w:asciiTheme="minorHAnsi" w:hAnsiTheme="minorHAnsi" w:cstheme="minorHAnsi"/>
                <w:b/>
                <w:color w:val="000000"/>
              </w:rPr>
              <w:t>WYDZIAŁ INFORMATYKI, ELEKTRONIKI I TELEKOMUNIKACJI</w:t>
            </w:r>
          </w:p>
          <w:p w14:paraId="407CD7F7" w14:textId="4814BC23" w:rsidR="00FC3BB4" w:rsidRPr="006B2EA9" w:rsidRDefault="00C5334C" w:rsidP="003F2421">
            <w:pPr>
              <w:pStyle w:val="Tekstpodstawowy"/>
              <w:keepNext/>
              <w:keepLines/>
              <w:spacing w:line="288" w:lineRule="auto"/>
              <w:ind w:firstLine="0"/>
              <w:jc w:val="center"/>
              <w:rPr>
                <w:rFonts w:asciiTheme="minorHAnsi" w:hAnsiTheme="minorHAnsi" w:cstheme="minorHAnsi"/>
              </w:rPr>
            </w:pPr>
            <w:r w:rsidRPr="006B2EA9">
              <w:rPr>
                <w:rFonts w:asciiTheme="minorHAnsi" w:hAnsiTheme="minorHAnsi" w:cstheme="minorHAnsi"/>
                <w:color w:val="000000"/>
              </w:rPr>
              <w:t>INSTYTUT</w:t>
            </w:r>
            <w:r w:rsidR="00FC3BB4" w:rsidRPr="006B2EA9">
              <w:rPr>
                <w:rFonts w:asciiTheme="minorHAnsi" w:hAnsiTheme="minorHAnsi" w:cstheme="minorHAnsi"/>
                <w:color w:val="000000"/>
              </w:rPr>
              <w:t xml:space="preserve"> </w:t>
            </w:r>
            <w:r w:rsidR="00DB426F" w:rsidRPr="006B2EA9">
              <w:rPr>
                <w:rFonts w:asciiTheme="minorHAnsi" w:hAnsiTheme="minorHAnsi" w:cstheme="minorHAnsi"/>
                <w:color w:val="000000"/>
              </w:rPr>
              <w:t>ELEKTRONIKI</w:t>
            </w:r>
          </w:p>
        </w:tc>
      </w:tr>
      <w:tr w:rsidR="00FC3BB4" w:rsidRPr="006B2EA9" w14:paraId="3423A478" w14:textId="77777777" w:rsidTr="003F2421">
        <w:trPr>
          <w:cantSplit/>
          <w:trHeight w:val="836"/>
        </w:trPr>
        <w:tc>
          <w:tcPr>
            <w:tcW w:w="9211" w:type="dxa"/>
          </w:tcPr>
          <w:p w14:paraId="167225DF" w14:textId="0366079A" w:rsidR="00FC3BB4" w:rsidRPr="006B2EA9" w:rsidRDefault="00346A2F" w:rsidP="00C30A03">
            <w:pPr>
              <w:pStyle w:val="Tekstpodstawowy"/>
              <w:keepNext/>
              <w:keepLines/>
              <w:spacing w:line="288" w:lineRule="auto"/>
              <w:ind w:firstLine="0"/>
              <w:jc w:val="center"/>
              <w:rPr>
                <w:rFonts w:asciiTheme="minorHAnsi" w:hAnsiTheme="minorHAnsi" w:cstheme="minorHAnsi"/>
              </w:rPr>
            </w:pPr>
            <w:r w:rsidRPr="006B2EA9">
              <w:rPr>
                <w:rFonts w:asciiTheme="minorHAnsi" w:hAnsiTheme="minorHAnsi" w:cstheme="minorHAnsi"/>
                <w:b/>
                <w:color w:val="000000"/>
                <w:sz w:val="28"/>
                <w:szCs w:val="28"/>
              </w:rPr>
              <w:t>PR</w:t>
            </w:r>
            <w:r w:rsidR="00C30A03" w:rsidRPr="006B2EA9">
              <w:rPr>
                <w:rFonts w:asciiTheme="minorHAnsi" w:hAnsiTheme="minorHAnsi" w:cstheme="minorHAnsi"/>
                <w:b/>
                <w:color w:val="000000"/>
                <w:sz w:val="28"/>
                <w:szCs w:val="28"/>
              </w:rPr>
              <w:t>OJEKT</w:t>
            </w:r>
            <w:r w:rsidR="00FC3BB4" w:rsidRPr="006B2EA9">
              <w:rPr>
                <w:rFonts w:asciiTheme="minorHAnsi" w:hAnsiTheme="minorHAnsi" w:cstheme="minorHAnsi"/>
                <w:b/>
                <w:color w:val="000000"/>
                <w:sz w:val="28"/>
                <w:szCs w:val="28"/>
              </w:rPr>
              <w:t xml:space="preserve"> DYPLOMOW</w:t>
            </w:r>
            <w:r w:rsidR="00C30A03" w:rsidRPr="006B2EA9">
              <w:rPr>
                <w:rFonts w:asciiTheme="minorHAnsi" w:hAnsiTheme="minorHAnsi" w:cstheme="minorHAnsi"/>
                <w:b/>
                <w:color w:val="000000"/>
                <w:sz w:val="28"/>
                <w:szCs w:val="28"/>
              </w:rPr>
              <w:t>Y</w:t>
            </w:r>
          </w:p>
        </w:tc>
      </w:tr>
      <w:tr w:rsidR="00FC3BB4" w:rsidRPr="006B2EA9" w14:paraId="22F65068" w14:textId="77777777" w:rsidTr="003F2421">
        <w:trPr>
          <w:cantSplit/>
          <w:trHeight w:val="1401"/>
        </w:trPr>
        <w:tc>
          <w:tcPr>
            <w:tcW w:w="9211" w:type="dxa"/>
          </w:tcPr>
          <w:p w14:paraId="56695BDF" w14:textId="32A24B1D" w:rsidR="00FC3BB4" w:rsidRPr="006B2EA9" w:rsidRDefault="00DB426F" w:rsidP="00AF2BEF">
            <w:pPr>
              <w:pStyle w:val="Tekstpodstawowy"/>
              <w:keepNext/>
              <w:keepLines/>
              <w:spacing w:line="288" w:lineRule="auto"/>
              <w:ind w:firstLine="0"/>
              <w:jc w:val="center"/>
              <w:rPr>
                <w:rFonts w:asciiTheme="minorHAnsi" w:hAnsiTheme="minorHAnsi" w:cstheme="minorHAnsi"/>
              </w:rPr>
            </w:pPr>
            <w:r w:rsidRPr="006B2EA9">
              <w:rPr>
                <w:rFonts w:asciiTheme="minorHAnsi" w:hAnsiTheme="minorHAnsi" w:cstheme="minorHAnsi"/>
                <w:b/>
                <w:color w:val="000000"/>
                <w:sz w:val="32"/>
                <w:szCs w:val="32"/>
              </w:rPr>
              <w:t>Elektroniczna flaga sędziowska</w:t>
            </w:r>
          </w:p>
        </w:tc>
      </w:tr>
      <w:tr w:rsidR="00FC3BB4" w:rsidRPr="006B2EA9" w14:paraId="26234E12" w14:textId="77777777" w:rsidTr="003F2421">
        <w:trPr>
          <w:cantSplit/>
          <w:trHeight w:val="1974"/>
        </w:trPr>
        <w:tc>
          <w:tcPr>
            <w:tcW w:w="9211" w:type="dxa"/>
          </w:tcPr>
          <w:p w14:paraId="5E7769D1" w14:textId="1B22EB3E" w:rsidR="00FC3BB4" w:rsidRPr="006B2EA9" w:rsidRDefault="00DB426F" w:rsidP="00AF2BEF">
            <w:pPr>
              <w:pStyle w:val="Tekstpodstawowy"/>
              <w:keepNext/>
              <w:keepLines/>
              <w:spacing w:line="288" w:lineRule="auto"/>
              <w:ind w:firstLine="0"/>
              <w:jc w:val="center"/>
              <w:rPr>
                <w:rFonts w:asciiTheme="minorHAnsi" w:hAnsiTheme="minorHAnsi" w:cstheme="minorHAnsi"/>
              </w:rPr>
            </w:pPr>
            <w:proofErr w:type="spellStart"/>
            <w:r w:rsidRPr="006B2EA9">
              <w:rPr>
                <w:rFonts w:asciiTheme="minorHAnsi" w:hAnsiTheme="minorHAnsi" w:cstheme="minorHAnsi"/>
                <w:i/>
                <w:color w:val="000000"/>
                <w:sz w:val="28"/>
                <w:szCs w:val="28"/>
              </w:rPr>
              <w:t>Electronic</w:t>
            </w:r>
            <w:proofErr w:type="spellEnd"/>
            <w:r w:rsidRPr="006B2EA9">
              <w:rPr>
                <w:rFonts w:asciiTheme="minorHAnsi" w:hAnsiTheme="minorHAnsi" w:cstheme="minorHAnsi"/>
                <w:i/>
                <w:color w:val="000000"/>
                <w:sz w:val="28"/>
                <w:szCs w:val="28"/>
              </w:rPr>
              <w:t xml:space="preserve"> </w:t>
            </w:r>
            <w:proofErr w:type="spellStart"/>
            <w:r w:rsidRPr="006B2EA9">
              <w:rPr>
                <w:rFonts w:asciiTheme="minorHAnsi" w:hAnsiTheme="minorHAnsi" w:cstheme="minorHAnsi"/>
                <w:i/>
                <w:color w:val="000000"/>
                <w:sz w:val="28"/>
                <w:szCs w:val="28"/>
              </w:rPr>
              <w:t>referee</w:t>
            </w:r>
            <w:proofErr w:type="spellEnd"/>
            <w:r w:rsidRPr="006B2EA9">
              <w:rPr>
                <w:rFonts w:asciiTheme="minorHAnsi" w:hAnsiTheme="minorHAnsi" w:cstheme="minorHAnsi"/>
                <w:i/>
                <w:color w:val="000000"/>
                <w:sz w:val="28"/>
                <w:szCs w:val="28"/>
              </w:rPr>
              <w:t xml:space="preserve"> flag</w:t>
            </w:r>
          </w:p>
        </w:tc>
      </w:tr>
      <w:tr w:rsidR="00FC3BB4" w:rsidRPr="006B2EA9" w14:paraId="6489D16D" w14:textId="77777777" w:rsidTr="00F45205">
        <w:trPr>
          <w:cantSplit/>
          <w:trHeight w:val="3018"/>
        </w:trPr>
        <w:tc>
          <w:tcPr>
            <w:tcW w:w="9211" w:type="dxa"/>
          </w:tcPr>
          <w:p w14:paraId="3376C588" w14:textId="7F36B65A" w:rsidR="00FC3BB4" w:rsidRPr="006B2EA9" w:rsidRDefault="00FC3BB4" w:rsidP="003F2421">
            <w:pPr>
              <w:pStyle w:val="Tekstpodstawowy"/>
              <w:keepNext/>
              <w:keepLines/>
              <w:tabs>
                <w:tab w:val="right" w:pos="2552"/>
                <w:tab w:val="left" w:pos="2835"/>
              </w:tabs>
              <w:spacing w:line="288" w:lineRule="auto"/>
              <w:ind w:left="284" w:firstLine="0"/>
              <w:rPr>
                <w:rFonts w:asciiTheme="minorHAnsi" w:hAnsiTheme="minorHAnsi" w:cstheme="minorHAnsi"/>
                <w:color w:val="000000"/>
                <w:sz w:val="28"/>
                <w:szCs w:val="28"/>
              </w:rPr>
            </w:pPr>
            <w:r w:rsidRPr="006B2EA9">
              <w:rPr>
                <w:rFonts w:asciiTheme="minorHAnsi" w:hAnsiTheme="minorHAnsi" w:cstheme="minorHAnsi"/>
                <w:color w:val="000000"/>
                <w:szCs w:val="24"/>
              </w:rPr>
              <w:tab/>
              <w:t>Autor:</w:t>
            </w:r>
            <w:r w:rsidRPr="006B2EA9">
              <w:rPr>
                <w:rFonts w:asciiTheme="minorHAnsi" w:hAnsiTheme="minorHAnsi" w:cstheme="minorHAnsi"/>
                <w:color w:val="000000"/>
                <w:sz w:val="28"/>
                <w:szCs w:val="28"/>
              </w:rPr>
              <w:t xml:space="preserve"> </w:t>
            </w:r>
            <w:r w:rsidRPr="006B2EA9">
              <w:rPr>
                <w:rFonts w:asciiTheme="minorHAnsi" w:hAnsiTheme="minorHAnsi" w:cstheme="minorHAnsi"/>
                <w:color w:val="000000"/>
                <w:sz w:val="28"/>
                <w:szCs w:val="28"/>
              </w:rPr>
              <w:tab/>
            </w:r>
            <w:r w:rsidR="00DB426F" w:rsidRPr="006B2EA9">
              <w:rPr>
                <w:rFonts w:asciiTheme="minorHAnsi" w:hAnsiTheme="minorHAnsi" w:cstheme="minorHAnsi"/>
                <w:b/>
                <w:color w:val="000000"/>
                <w:sz w:val="28"/>
                <w:szCs w:val="28"/>
              </w:rPr>
              <w:t>Jakub Medoń</w:t>
            </w:r>
          </w:p>
          <w:p w14:paraId="6E84C6B3" w14:textId="0FD59955" w:rsidR="00FC3BB4" w:rsidRPr="006B2EA9" w:rsidRDefault="00FC3BB4" w:rsidP="003F2421">
            <w:pPr>
              <w:pStyle w:val="Tekstpodstawowy"/>
              <w:keepNext/>
              <w:keepLines/>
              <w:tabs>
                <w:tab w:val="right" w:pos="2552"/>
                <w:tab w:val="left" w:pos="2835"/>
              </w:tabs>
              <w:spacing w:line="288" w:lineRule="auto"/>
              <w:ind w:left="284" w:firstLine="0"/>
              <w:rPr>
                <w:rFonts w:asciiTheme="minorHAnsi" w:hAnsiTheme="minorHAnsi" w:cstheme="minorHAnsi"/>
                <w:color w:val="000000"/>
                <w:sz w:val="28"/>
                <w:szCs w:val="28"/>
              </w:rPr>
            </w:pPr>
            <w:r w:rsidRPr="006B2EA9">
              <w:rPr>
                <w:rFonts w:asciiTheme="minorHAnsi" w:hAnsiTheme="minorHAnsi" w:cstheme="minorHAnsi"/>
                <w:color w:val="000000"/>
                <w:szCs w:val="24"/>
              </w:rPr>
              <w:tab/>
              <w:t>Kierunek studiów:</w:t>
            </w:r>
            <w:r w:rsidRPr="006B2EA9">
              <w:rPr>
                <w:rFonts w:asciiTheme="minorHAnsi" w:hAnsiTheme="minorHAnsi" w:cstheme="minorHAnsi"/>
                <w:color w:val="000000"/>
                <w:sz w:val="28"/>
                <w:szCs w:val="28"/>
              </w:rPr>
              <w:t xml:space="preserve"> </w:t>
            </w:r>
            <w:r w:rsidRPr="006B2EA9">
              <w:rPr>
                <w:rFonts w:asciiTheme="minorHAnsi" w:hAnsiTheme="minorHAnsi" w:cstheme="minorHAnsi"/>
                <w:color w:val="000000"/>
                <w:sz w:val="28"/>
                <w:szCs w:val="28"/>
              </w:rPr>
              <w:tab/>
            </w:r>
            <w:r w:rsidR="00DB426F" w:rsidRPr="006B2EA9">
              <w:rPr>
                <w:rFonts w:asciiTheme="minorHAnsi" w:hAnsiTheme="minorHAnsi" w:cstheme="minorHAnsi"/>
                <w:color w:val="000000"/>
                <w:sz w:val="28"/>
                <w:szCs w:val="28"/>
              </w:rPr>
              <w:t>Elektronika i Telekomunikacja</w:t>
            </w:r>
          </w:p>
          <w:p w14:paraId="76C7A820" w14:textId="39653A7E" w:rsidR="00FC3BB4" w:rsidRPr="006B2EA9" w:rsidRDefault="00FC3BB4" w:rsidP="00C30A03">
            <w:pPr>
              <w:pStyle w:val="Tekstpodstawowy"/>
              <w:keepNext/>
              <w:keepLines/>
              <w:tabs>
                <w:tab w:val="right" w:pos="2552"/>
                <w:tab w:val="left" w:pos="2835"/>
              </w:tabs>
              <w:spacing w:line="288" w:lineRule="auto"/>
              <w:ind w:left="284" w:firstLine="0"/>
              <w:rPr>
                <w:rFonts w:asciiTheme="minorHAnsi" w:hAnsiTheme="minorHAnsi" w:cstheme="minorHAnsi"/>
              </w:rPr>
            </w:pPr>
            <w:r w:rsidRPr="006B2EA9">
              <w:rPr>
                <w:rFonts w:asciiTheme="minorHAnsi" w:hAnsiTheme="minorHAnsi" w:cstheme="minorHAnsi"/>
                <w:color w:val="000000"/>
                <w:szCs w:val="24"/>
              </w:rPr>
              <w:tab/>
              <w:t>Opiekun pracy:</w:t>
            </w:r>
            <w:r w:rsidRPr="006B2EA9">
              <w:rPr>
                <w:rFonts w:asciiTheme="minorHAnsi" w:hAnsiTheme="minorHAnsi" w:cstheme="minorHAnsi"/>
                <w:color w:val="000000"/>
                <w:sz w:val="28"/>
                <w:szCs w:val="28"/>
              </w:rPr>
              <w:t xml:space="preserve"> </w:t>
            </w:r>
            <w:r w:rsidRPr="006B2EA9">
              <w:rPr>
                <w:rFonts w:asciiTheme="minorHAnsi" w:hAnsiTheme="minorHAnsi" w:cstheme="minorHAnsi"/>
                <w:color w:val="000000"/>
                <w:sz w:val="28"/>
                <w:szCs w:val="28"/>
              </w:rPr>
              <w:tab/>
              <w:t xml:space="preserve">dr inż. </w:t>
            </w:r>
            <w:r w:rsidR="00DB426F" w:rsidRPr="006B2EA9">
              <w:rPr>
                <w:rFonts w:asciiTheme="minorHAnsi" w:hAnsiTheme="minorHAnsi" w:cstheme="minorHAnsi"/>
                <w:color w:val="000000"/>
                <w:sz w:val="28"/>
                <w:szCs w:val="28"/>
              </w:rPr>
              <w:t>Łukasz Krzak</w:t>
            </w:r>
          </w:p>
        </w:tc>
      </w:tr>
      <w:tr w:rsidR="00FC3BB4" w:rsidRPr="006B2EA9" w14:paraId="6DD105B2" w14:textId="77777777" w:rsidTr="003F2421">
        <w:trPr>
          <w:cantSplit/>
        </w:trPr>
        <w:tc>
          <w:tcPr>
            <w:tcW w:w="9211" w:type="dxa"/>
          </w:tcPr>
          <w:p w14:paraId="163441E7" w14:textId="77777777" w:rsidR="00FC3BB4" w:rsidRPr="006B2EA9" w:rsidRDefault="00FC3BB4" w:rsidP="00CB0C25">
            <w:pPr>
              <w:pStyle w:val="Tekstpodstawowy"/>
              <w:keepLines/>
              <w:spacing w:line="288" w:lineRule="auto"/>
              <w:jc w:val="center"/>
              <w:rPr>
                <w:rFonts w:asciiTheme="minorHAnsi" w:hAnsiTheme="minorHAnsi" w:cstheme="minorHAnsi"/>
              </w:rPr>
            </w:pPr>
            <w:r w:rsidRPr="006B2EA9">
              <w:rPr>
                <w:rFonts w:asciiTheme="minorHAnsi" w:hAnsiTheme="minorHAnsi" w:cstheme="minorHAnsi"/>
              </w:rPr>
              <w:t>Kraków, 20</w:t>
            </w:r>
            <w:r w:rsidR="00010F7E" w:rsidRPr="006B2EA9">
              <w:rPr>
                <w:rFonts w:asciiTheme="minorHAnsi" w:hAnsiTheme="minorHAnsi" w:cstheme="minorHAnsi"/>
              </w:rPr>
              <w:t>2</w:t>
            </w:r>
            <w:r w:rsidR="000E4926" w:rsidRPr="006B2EA9">
              <w:rPr>
                <w:rFonts w:asciiTheme="minorHAnsi" w:hAnsiTheme="minorHAnsi" w:cstheme="minorHAnsi"/>
              </w:rPr>
              <w:t>3</w:t>
            </w:r>
          </w:p>
        </w:tc>
      </w:tr>
    </w:tbl>
    <w:p w14:paraId="51512B57" w14:textId="77777777" w:rsidR="00C045EF" w:rsidRPr="006B2EA9" w:rsidRDefault="00C045EF">
      <w:pPr>
        <w:rPr>
          <w:rFonts w:asciiTheme="minorHAnsi" w:hAnsiTheme="minorHAnsi" w:cstheme="minorHAnsi"/>
        </w:rPr>
        <w:sectPr w:rsidR="00C045EF" w:rsidRPr="006B2EA9" w:rsidSect="0022443A">
          <w:footerReference w:type="even" r:id="rId12"/>
          <w:footerReference w:type="default" r:id="rId13"/>
          <w:footerReference w:type="first" r:id="rId14"/>
          <w:type w:val="oddPage"/>
          <w:pgSz w:w="11906" w:h="16838" w:code="9"/>
          <w:pgMar w:top="1418" w:right="1134" w:bottom="1418" w:left="1134" w:header="709" w:footer="709" w:gutter="567"/>
          <w:cols w:space="708"/>
          <w:docGrid w:linePitch="360"/>
        </w:sectPr>
      </w:pPr>
    </w:p>
    <w:sdt>
      <w:sdtPr>
        <w:rPr>
          <w:rFonts w:ascii="Times New Roman" w:eastAsia="Calibri" w:hAnsi="Times New Roman" w:cs="Times New Roman"/>
          <w:b w:val="0"/>
          <w:bCs w:val="0"/>
          <w:sz w:val="24"/>
          <w:szCs w:val="22"/>
        </w:rPr>
        <w:id w:val="34126813"/>
        <w:docPartObj>
          <w:docPartGallery w:val="Table of Contents"/>
          <w:docPartUnique/>
        </w:docPartObj>
      </w:sdtPr>
      <w:sdtEndPr/>
      <w:sdtContent>
        <w:p w14:paraId="30219897" w14:textId="6D5D2E2A" w:rsidR="0022443A" w:rsidRPr="006B2EA9" w:rsidRDefault="365D9F5C" w:rsidP="17AA679D">
          <w:pPr>
            <w:pStyle w:val="Nagwekspisutreci"/>
            <w:tabs>
              <w:tab w:val="left" w:pos="1982"/>
            </w:tabs>
            <w:rPr>
              <w:rFonts w:eastAsia="Calibri"/>
              <w:sz w:val="24"/>
              <w:szCs w:val="24"/>
            </w:rPr>
          </w:pPr>
          <w:r>
            <w:t>Spis treści</w:t>
          </w:r>
          <w:r w:rsidR="0022443A">
            <w:tab/>
          </w:r>
        </w:p>
        <w:p w14:paraId="5030CD7E" w14:textId="616065CE" w:rsidR="00E45E35" w:rsidRDefault="0022443A">
          <w:pPr>
            <w:pStyle w:val="Spistreci1"/>
            <w:rPr>
              <w:rFonts w:asciiTheme="minorHAnsi" w:eastAsiaTheme="minorEastAsia" w:hAnsiTheme="minorHAnsi" w:cstheme="minorBidi"/>
              <w:b w:val="0"/>
              <w:bCs w:val="0"/>
              <w:kern w:val="2"/>
              <w:sz w:val="22"/>
              <w:lang w:eastAsia="pl-PL"/>
              <w14:ligatures w14:val="standardContextual"/>
            </w:rPr>
          </w:pPr>
          <w:r w:rsidRPr="006B2EA9">
            <w:rPr>
              <w:rFonts w:asciiTheme="minorHAnsi" w:hAnsiTheme="minorHAnsi" w:cstheme="minorHAnsi"/>
            </w:rPr>
            <w:fldChar w:fldCharType="begin"/>
          </w:r>
          <w:r w:rsidRPr="006B2EA9">
            <w:rPr>
              <w:rFonts w:asciiTheme="minorHAnsi" w:hAnsiTheme="minorHAnsi" w:cstheme="minorHAnsi"/>
            </w:rPr>
            <w:instrText xml:space="preserve"> TOC \o "1-3" \h \z \u </w:instrText>
          </w:r>
          <w:r w:rsidRPr="006B2EA9">
            <w:rPr>
              <w:rFonts w:asciiTheme="minorHAnsi" w:hAnsiTheme="minorHAnsi" w:cstheme="minorHAnsi"/>
            </w:rPr>
            <w:fldChar w:fldCharType="separate"/>
          </w:r>
          <w:hyperlink w:anchor="_Toc155225807" w:history="1">
            <w:r w:rsidR="00E45E35" w:rsidRPr="00A93F30">
              <w:rPr>
                <w:rStyle w:val="Hipercze"/>
              </w:rPr>
              <w:t>1.</w:t>
            </w:r>
            <w:r w:rsidR="00E45E35">
              <w:rPr>
                <w:rFonts w:asciiTheme="minorHAnsi" w:eastAsiaTheme="minorEastAsia" w:hAnsiTheme="minorHAnsi" w:cstheme="minorBidi"/>
                <w:b w:val="0"/>
                <w:bCs w:val="0"/>
                <w:kern w:val="2"/>
                <w:sz w:val="22"/>
                <w:lang w:eastAsia="pl-PL"/>
                <w14:ligatures w14:val="standardContextual"/>
              </w:rPr>
              <w:tab/>
            </w:r>
            <w:r w:rsidR="00E45E35" w:rsidRPr="00A93F30">
              <w:rPr>
                <w:rStyle w:val="Hipercze"/>
              </w:rPr>
              <w:t>Wstęp</w:t>
            </w:r>
            <w:r w:rsidR="00E45E35">
              <w:rPr>
                <w:webHidden/>
              </w:rPr>
              <w:tab/>
            </w:r>
            <w:r w:rsidR="00E45E35">
              <w:rPr>
                <w:webHidden/>
              </w:rPr>
              <w:fldChar w:fldCharType="begin"/>
            </w:r>
            <w:r w:rsidR="00E45E35">
              <w:rPr>
                <w:webHidden/>
              </w:rPr>
              <w:instrText xml:space="preserve"> PAGEREF _Toc155225807 \h </w:instrText>
            </w:r>
            <w:r w:rsidR="00E45E35">
              <w:rPr>
                <w:webHidden/>
              </w:rPr>
            </w:r>
            <w:r w:rsidR="00E45E35">
              <w:rPr>
                <w:webHidden/>
              </w:rPr>
              <w:fldChar w:fldCharType="separate"/>
            </w:r>
            <w:r w:rsidR="00E45E35">
              <w:rPr>
                <w:webHidden/>
              </w:rPr>
              <w:t>3</w:t>
            </w:r>
            <w:r w:rsidR="00E45E35">
              <w:rPr>
                <w:webHidden/>
              </w:rPr>
              <w:fldChar w:fldCharType="end"/>
            </w:r>
          </w:hyperlink>
        </w:p>
        <w:p w14:paraId="7B482D44" w14:textId="2E9F4A4F" w:rsidR="00E45E35" w:rsidRDefault="00E45E35">
          <w:pPr>
            <w:pStyle w:val="Spistreci1"/>
            <w:rPr>
              <w:rFonts w:asciiTheme="minorHAnsi" w:eastAsiaTheme="minorEastAsia" w:hAnsiTheme="minorHAnsi" w:cstheme="minorBidi"/>
              <w:b w:val="0"/>
              <w:bCs w:val="0"/>
              <w:kern w:val="2"/>
              <w:sz w:val="22"/>
              <w:lang w:eastAsia="pl-PL"/>
              <w14:ligatures w14:val="standardContextual"/>
            </w:rPr>
          </w:pPr>
          <w:hyperlink w:anchor="_Toc155225808" w:history="1">
            <w:r w:rsidRPr="00A93F30">
              <w:rPr>
                <w:rStyle w:val="Hipercze"/>
              </w:rPr>
              <w:t>2.</w:t>
            </w:r>
            <w:r>
              <w:rPr>
                <w:rFonts w:asciiTheme="minorHAnsi" w:eastAsiaTheme="minorEastAsia" w:hAnsiTheme="minorHAnsi" w:cstheme="minorBidi"/>
                <w:b w:val="0"/>
                <w:bCs w:val="0"/>
                <w:kern w:val="2"/>
                <w:sz w:val="22"/>
                <w:lang w:eastAsia="pl-PL"/>
                <w14:ligatures w14:val="standardContextual"/>
              </w:rPr>
              <w:tab/>
            </w:r>
            <w:r w:rsidRPr="00A93F30">
              <w:rPr>
                <w:rStyle w:val="Hipercze"/>
              </w:rPr>
              <w:t>Analiza istniejących rozwiązań</w:t>
            </w:r>
            <w:r>
              <w:rPr>
                <w:webHidden/>
              </w:rPr>
              <w:tab/>
            </w:r>
            <w:r>
              <w:rPr>
                <w:webHidden/>
              </w:rPr>
              <w:fldChar w:fldCharType="begin"/>
            </w:r>
            <w:r>
              <w:rPr>
                <w:webHidden/>
              </w:rPr>
              <w:instrText xml:space="preserve"> PAGEREF _Toc155225808 \h </w:instrText>
            </w:r>
            <w:r>
              <w:rPr>
                <w:webHidden/>
              </w:rPr>
            </w:r>
            <w:r>
              <w:rPr>
                <w:webHidden/>
              </w:rPr>
              <w:fldChar w:fldCharType="separate"/>
            </w:r>
            <w:r>
              <w:rPr>
                <w:webHidden/>
              </w:rPr>
              <w:t>5</w:t>
            </w:r>
            <w:r>
              <w:rPr>
                <w:webHidden/>
              </w:rPr>
              <w:fldChar w:fldCharType="end"/>
            </w:r>
          </w:hyperlink>
        </w:p>
        <w:p w14:paraId="1AFD8962" w14:textId="3AB67406" w:rsidR="00E45E35" w:rsidRDefault="00E45E35">
          <w:pPr>
            <w:pStyle w:val="Spistreci1"/>
            <w:rPr>
              <w:rFonts w:asciiTheme="minorHAnsi" w:eastAsiaTheme="minorEastAsia" w:hAnsiTheme="minorHAnsi" w:cstheme="minorBidi"/>
              <w:b w:val="0"/>
              <w:bCs w:val="0"/>
              <w:kern w:val="2"/>
              <w:sz w:val="22"/>
              <w:lang w:eastAsia="pl-PL"/>
              <w14:ligatures w14:val="standardContextual"/>
            </w:rPr>
          </w:pPr>
          <w:hyperlink w:anchor="_Toc155225809" w:history="1">
            <w:r w:rsidRPr="00A93F30">
              <w:rPr>
                <w:rStyle w:val="Hipercze"/>
              </w:rPr>
              <w:t>3.</w:t>
            </w:r>
            <w:r>
              <w:rPr>
                <w:rFonts w:asciiTheme="minorHAnsi" w:eastAsiaTheme="minorEastAsia" w:hAnsiTheme="minorHAnsi" w:cstheme="minorBidi"/>
                <w:b w:val="0"/>
                <w:bCs w:val="0"/>
                <w:kern w:val="2"/>
                <w:sz w:val="22"/>
                <w:lang w:eastAsia="pl-PL"/>
                <w14:ligatures w14:val="standardContextual"/>
              </w:rPr>
              <w:tab/>
            </w:r>
            <w:r w:rsidRPr="00A93F30">
              <w:rPr>
                <w:rStyle w:val="Hipercze"/>
              </w:rPr>
              <w:t>Zastosowane technologie i oprogramowania</w:t>
            </w:r>
            <w:r>
              <w:rPr>
                <w:webHidden/>
              </w:rPr>
              <w:tab/>
            </w:r>
            <w:r>
              <w:rPr>
                <w:webHidden/>
              </w:rPr>
              <w:fldChar w:fldCharType="begin"/>
            </w:r>
            <w:r>
              <w:rPr>
                <w:webHidden/>
              </w:rPr>
              <w:instrText xml:space="preserve"> PAGEREF _Toc155225809 \h </w:instrText>
            </w:r>
            <w:r>
              <w:rPr>
                <w:webHidden/>
              </w:rPr>
            </w:r>
            <w:r>
              <w:rPr>
                <w:webHidden/>
              </w:rPr>
              <w:fldChar w:fldCharType="separate"/>
            </w:r>
            <w:r>
              <w:rPr>
                <w:webHidden/>
              </w:rPr>
              <w:t>9</w:t>
            </w:r>
            <w:r>
              <w:rPr>
                <w:webHidden/>
              </w:rPr>
              <w:fldChar w:fldCharType="end"/>
            </w:r>
          </w:hyperlink>
        </w:p>
        <w:p w14:paraId="0B8C3BDD" w14:textId="00D1931B" w:rsidR="00E45E35" w:rsidRDefault="00E45E35">
          <w:pPr>
            <w:pStyle w:val="Spistreci2"/>
            <w:rPr>
              <w:rFonts w:asciiTheme="minorHAnsi" w:eastAsiaTheme="minorEastAsia" w:hAnsiTheme="minorHAnsi" w:cstheme="minorBidi"/>
              <w:noProof/>
              <w:kern w:val="2"/>
              <w:sz w:val="22"/>
              <w:lang w:eastAsia="pl-PL"/>
              <w14:ligatures w14:val="standardContextual"/>
            </w:rPr>
          </w:pPr>
          <w:hyperlink w:anchor="_Toc155225810" w:history="1">
            <w:r w:rsidRPr="00A93F30">
              <w:rPr>
                <w:rStyle w:val="Hipercze"/>
                <w:noProof/>
              </w:rPr>
              <w:t>3.1.</w:t>
            </w:r>
            <w:r>
              <w:rPr>
                <w:rFonts w:asciiTheme="minorHAnsi" w:eastAsiaTheme="minorEastAsia" w:hAnsiTheme="minorHAnsi" w:cstheme="minorBidi"/>
                <w:noProof/>
                <w:kern w:val="2"/>
                <w:sz w:val="22"/>
                <w:lang w:eastAsia="pl-PL"/>
                <w14:ligatures w14:val="standardContextual"/>
              </w:rPr>
              <w:tab/>
            </w:r>
            <w:r w:rsidRPr="00A93F30">
              <w:rPr>
                <w:rStyle w:val="Hipercze"/>
                <w:noProof/>
              </w:rPr>
              <w:t>Technologia LoRa</w:t>
            </w:r>
            <w:r>
              <w:rPr>
                <w:noProof/>
                <w:webHidden/>
              </w:rPr>
              <w:tab/>
            </w:r>
            <w:r>
              <w:rPr>
                <w:noProof/>
                <w:webHidden/>
              </w:rPr>
              <w:fldChar w:fldCharType="begin"/>
            </w:r>
            <w:r>
              <w:rPr>
                <w:noProof/>
                <w:webHidden/>
              </w:rPr>
              <w:instrText xml:space="preserve"> PAGEREF _Toc155225810 \h </w:instrText>
            </w:r>
            <w:r>
              <w:rPr>
                <w:noProof/>
                <w:webHidden/>
              </w:rPr>
            </w:r>
            <w:r>
              <w:rPr>
                <w:noProof/>
                <w:webHidden/>
              </w:rPr>
              <w:fldChar w:fldCharType="separate"/>
            </w:r>
            <w:r>
              <w:rPr>
                <w:noProof/>
                <w:webHidden/>
              </w:rPr>
              <w:t>9</w:t>
            </w:r>
            <w:r>
              <w:rPr>
                <w:noProof/>
                <w:webHidden/>
              </w:rPr>
              <w:fldChar w:fldCharType="end"/>
            </w:r>
          </w:hyperlink>
        </w:p>
        <w:p w14:paraId="1DE136CC" w14:textId="20C97D87" w:rsidR="00E45E35" w:rsidRDefault="00E45E35">
          <w:pPr>
            <w:pStyle w:val="Spistreci2"/>
            <w:rPr>
              <w:rFonts w:asciiTheme="minorHAnsi" w:eastAsiaTheme="minorEastAsia" w:hAnsiTheme="minorHAnsi" w:cstheme="minorBidi"/>
              <w:noProof/>
              <w:kern w:val="2"/>
              <w:sz w:val="22"/>
              <w:lang w:eastAsia="pl-PL"/>
              <w14:ligatures w14:val="standardContextual"/>
            </w:rPr>
          </w:pPr>
          <w:hyperlink w:anchor="_Toc155225811" w:history="1">
            <w:r w:rsidRPr="00A93F30">
              <w:rPr>
                <w:rStyle w:val="Hipercze"/>
                <w:noProof/>
              </w:rPr>
              <w:t>3.2.</w:t>
            </w:r>
            <w:r>
              <w:rPr>
                <w:rFonts w:asciiTheme="minorHAnsi" w:eastAsiaTheme="minorEastAsia" w:hAnsiTheme="minorHAnsi" w:cstheme="minorBidi"/>
                <w:noProof/>
                <w:kern w:val="2"/>
                <w:sz w:val="22"/>
                <w:lang w:eastAsia="pl-PL"/>
                <w14:ligatures w14:val="standardContextual"/>
              </w:rPr>
              <w:tab/>
            </w:r>
            <w:r w:rsidRPr="00A93F30">
              <w:rPr>
                <w:rStyle w:val="Hipercze"/>
                <w:noProof/>
              </w:rPr>
              <w:t>Wykorzystane oprogramowania i narzędzia</w:t>
            </w:r>
            <w:r>
              <w:rPr>
                <w:noProof/>
                <w:webHidden/>
              </w:rPr>
              <w:tab/>
            </w:r>
            <w:r>
              <w:rPr>
                <w:noProof/>
                <w:webHidden/>
              </w:rPr>
              <w:fldChar w:fldCharType="begin"/>
            </w:r>
            <w:r>
              <w:rPr>
                <w:noProof/>
                <w:webHidden/>
              </w:rPr>
              <w:instrText xml:space="preserve"> PAGEREF _Toc155225811 \h </w:instrText>
            </w:r>
            <w:r>
              <w:rPr>
                <w:noProof/>
                <w:webHidden/>
              </w:rPr>
            </w:r>
            <w:r>
              <w:rPr>
                <w:noProof/>
                <w:webHidden/>
              </w:rPr>
              <w:fldChar w:fldCharType="separate"/>
            </w:r>
            <w:r>
              <w:rPr>
                <w:noProof/>
                <w:webHidden/>
              </w:rPr>
              <w:t>12</w:t>
            </w:r>
            <w:r>
              <w:rPr>
                <w:noProof/>
                <w:webHidden/>
              </w:rPr>
              <w:fldChar w:fldCharType="end"/>
            </w:r>
          </w:hyperlink>
        </w:p>
        <w:p w14:paraId="63FFFBB6" w14:textId="07CDC494" w:rsidR="00E45E35" w:rsidRDefault="00E45E35">
          <w:pPr>
            <w:pStyle w:val="Spistreci2"/>
            <w:rPr>
              <w:rFonts w:asciiTheme="minorHAnsi" w:eastAsiaTheme="minorEastAsia" w:hAnsiTheme="minorHAnsi" w:cstheme="minorBidi"/>
              <w:noProof/>
              <w:kern w:val="2"/>
              <w:sz w:val="22"/>
              <w:lang w:eastAsia="pl-PL"/>
              <w14:ligatures w14:val="standardContextual"/>
            </w:rPr>
          </w:pPr>
          <w:hyperlink w:anchor="_Toc155225812" w:history="1">
            <w:r w:rsidRPr="00A93F30">
              <w:rPr>
                <w:rStyle w:val="Hipercze"/>
                <w:noProof/>
              </w:rPr>
              <w:t>3.3.</w:t>
            </w:r>
            <w:r>
              <w:rPr>
                <w:rFonts w:asciiTheme="minorHAnsi" w:eastAsiaTheme="minorEastAsia" w:hAnsiTheme="minorHAnsi" w:cstheme="minorBidi"/>
                <w:noProof/>
                <w:kern w:val="2"/>
                <w:sz w:val="22"/>
                <w:lang w:eastAsia="pl-PL"/>
                <w14:ligatures w14:val="standardContextual"/>
              </w:rPr>
              <w:tab/>
            </w:r>
            <w:r w:rsidRPr="00A93F30">
              <w:rPr>
                <w:rStyle w:val="Hipercze"/>
                <w:noProof/>
              </w:rPr>
              <w:t>Wybór sprzętu i komponentów</w:t>
            </w:r>
            <w:r>
              <w:rPr>
                <w:noProof/>
                <w:webHidden/>
              </w:rPr>
              <w:tab/>
            </w:r>
            <w:r>
              <w:rPr>
                <w:noProof/>
                <w:webHidden/>
              </w:rPr>
              <w:fldChar w:fldCharType="begin"/>
            </w:r>
            <w:r>
              <w:rPr>
                <w:noProof/>
                <w:webHidden/>
              </w:rPr>
              <w:instrText xml:space="preserve"> PAGEREF _Toc155225812 \h </w:instrText>
            </w:r>
            <w:r>
              <w:rPr>
                <w:noProof/>
                <w:webHidden/>
              </w:rPr>
            </w:r>
            <w:r>
              <w:rPr>
                <w:noProof/>
                <w:webHidden/>
              </w:rPr>
              <w:fldChar w:fldCharType="separate"/>
            </w:r>
            <w:r>
              <w:rPr>
                <w:noProof/>
                <w:webHidden/>
              </w:rPr>
              <w:t>15</w:t>
            </w:r>
            <w:r>
              <w:rPr>
                <w:noProof/>
                <w:webHidden/>
              </w:rPr>
              <w:fldChar w:fldCharType="end"/>
            </w:r>
          </w:hyperlink>
        </w:p>
        <w:p w14:paraId="6E685985" w14:textId="31705EDE" w:rsidR="00E45E35" w:rsidRDefault="00E45E35">
          <w:pPr>
            <w:pStyle w:val="Spistreci1"/>
            <w:rPr>
              <w:rFonts w:asciiTheme="minorHAnsi" w:eastAsiaTheme="minorEastAsia" w:hAnsiTheme="minorHAnsi" w:cstheme="minorBidi"/>
              <w:b w:val="0"/>
              <w:bCs w:val="0"/>
              <w:kern w:val="2"/>
              <w:sz w:val="22"/>
              <w:lang w:eastAsia="pl-PL"/>
              <w14:ligatures w14:val="standardContextual"/>
            </w:rPr>
          </w:pPr>
          <w:hyperlink w:anchor="_Toc155225813" w:history="1">
            <w:r w:rsidRPr="00A93F30">
              <w:rPr>
                <w:rStyle w:val="Hipercze"/>
              </w:rPr>
              <w:t>4.</w:t>
            </w:r>
            <w:r>
              <w:rPr>
                <w:rFonts w:asciiTheme="minorHAnsi" w:eastAsiaTheme="minorEastAsia" w:hAnsiTheme="minorHAnsi" w:cstheme="minorBidi"/>
                <w:b w:val="0"/>
                <w:bCs w:val="0"/>
                <w:kern w:val="2"/>
                <w:sz w:val="22"/>
                <w:lang w:eastAsia="pl-PL"/>
                <w14:ligatures w14:val="standardContextual"/>
              </w:rPr>
              <w:tab/>
            </w:r>
            <w:r w:rsidRPr="00A93F30">
              <w:rPr>
                <w:rStyle w:val="Hipercze"/>
              </w:rPr>
              <w:t>Opis projektu PCB</w:t>
            </w:r>
            <w:r>
              <w:rPr>
                <w:webHidden/>
              </w:rPr>
              <w:tab/>
            </w:r>
            <w:r>
              <w:rPr>
                <w:webHidden/>
              </w:rPr>
              <w:fldChar w:fldCharType="begin"/>
            </w:r>
            <w:r>
              <w:rPr>
                <w:webHidden/>
              </w:rPr>
              <w:instrText xml:space="preserve"> PAGEREF _Toc155225813 \h </w:instrText>
            </w:r>
            <w:r>
              <w:rPr>
                <w:webHidden/>
              </w:rPr>
            </w:r>
            <w:r>
              <w:rPr>
                <w:webHidden/>
              </w:rPr>
              <w:fldChar w:fldCharType="separate"/>
            </w:r>
            <w:r>
              <w:rPr>
                <w:webHidden/>
              </w:rPr>
              <w:t>19</w:t>
            </w:r>
            <w:r>
              <w:rPr>
                <w:webHidden/>
              </w:rPr>
              <w:fldChar w:fldCharType="end"/>
            </w:r>
          </w:hyperlink>
        </w:p>
        <w:p w14:paraId="343F2C71" w14:textId="3C7B6FDB" w:rsidR="00E45E35" w:rsidRDefault="00E45E35">
          <w:pPr>
            <w:pStyle w:val="Spistreci2"/>
            <w:rPr>
              <w:rFonts w:asciiTheme="minorHAnsi" w:eastAsiaTheme="minorEastAsia" w:hAnsiTheme="minorHAnsi" w:cstheme="minorBidi"/>
              <w:noProof/>
              <w:kern w:val="2"/>
              <w:sz w:val="22"/>
              <w:lang w:eastAsia="pl-PL"/>
              <w14:ligatures w14:val="standardContextual"/>
            </w:rPr>
          </w:pPr>
          <w:hyperlink w:anchor="_Toc155225814" w:history="1">
            <w:r w:rsidRPr="00A93F30">
              <w:rPr>
                <w:rStyle w:val="Hipercze"/>
                <w:noProof/>
              </w:rPr>
              <w:t>4.1.</w:t>
            </w:r>
            <w:r>
              <w:rPr>
                <w:rFonts w:asciiTheme="minorHAnsi" w:eastAsiaTheme="minorEastAsia" w:hAnsiTheme="minorHAnsi" w:cstheme="minorBidi"/>
                <w:noProof/>
                <w:kern w:val="2"/>
                <w:sz w:val="22"/>
                <w:lang w:eastAsia="pl-PL"/>
                <w14:ligatures w14:val="standardContextual"/>
              </w:rPr>
              <w:tab/>
            </w:r>
            <w:r w:rsidRPr="00A93F30">
              <w:rPr>
                <w:rStyle w:val="Hipercze"/>
                <w:noProof/>
              </w:rPr>
              <w:t>Wstęp oraz cel projektu</w:t>
            </w:r>
            <w:r>
              <w:rPr>
                <w:noProof/>
                <w:webHidden/>
              </w:rPr>
              <w:tab/>
            </w:r>
            <w:r>
              <w:rPr>
                <w:noProof/>
                <w:webHidden/>
              </w:rPr>
              <w:fldChar w:fldCharType="begin"/>
            </w:r>
            <w:r>
              <w:rPr>
                <w:noProof/>
                <w:webHidden/>
              </w:rPr>
              <w:instrText xml:space="preserve"> PAGEREF _Toc155225814 \h </w:instrText>
            </w:r>
            <w:r>
              <w:rPr>
                <w:noProof/>
                <w:webHidden/>
              </w:rPr>
            </w:r>
            <w:r>
              <w:rPr>
                <w:noProof/>
                <w:webHidden/>
              </w:rPr>
              <w:fldChar w:fldCharType="separate"/>
            </w:r>
            <w:r>
              <w:rPr>
                <w:noProof/>
                <w:webHidden/>
              </w:rPr>
              <w:t>19</w:t>
            </w:r>
            <w:r>
              <w:rPr>
                <w:noProof/>
                <w:webHidden/>
              </w:rPr>
              <w:fldChar w:fldCharType="end"/>
            </w:r>
          </w:hyperlink>
        </w:p>
        <w:p w14:paraId="7698BEE4" w14:textId="2AAC2F20" w:rsidR="00E45E35" w:rsidRDefault="00E45E35">
          <w:pPr>
            <w:pStyle w:val="Spistreci2"/>
            <w:rPr>
              <w:rFonts w:asciiTheme="minorHAnsi" w:eastAsiaTheme="minorEastAsia" w:hAnsiTheme="minorHAnsi" w:cstheme="minorBidi"/>
              <w:noProof/>
              <w:kern w:val="2"/>
              <w:sz w:val="22"/>
              <w:lang w:eastAsia="pl-PL"/>
              <w14:ligatures w14:val="standardContextual"/>
            </w:rPr>
          </w:pPr>
          <w:hyperlink w:anchor="_Toc155225815" w:history="1">
            <w:r w:rsidRPr="00A93F30">
              <w:rPr>
                <w:rStyle w:val="Hipercze"/>
                <w:noProof/>
              </w:rPr>
              <w:t>4.2.</w:t>
            </w:r>
            <w:r>
              <w:rPr>
                <w:rFonts w:asciiTheme="minorHAnsi" w:eastAsiaTheme="minorEastAsia" w:hAnsiTheme="minorHAnsi" w:cstheme="minorBidi"/>
                <w:noProof/>
                <w:kern w:val="2"/>
                <w:sz w:val="22"/>
                <w:lang w:eastAsia="pl-PL"/>
                <w14:ligatures w14:val="standardContextual"/>
              </w:rPr>
              <w:tab/>
            </w:r>
            <w:r w:rsidRPr="00A93F30">
              <w:rPr>
                <w:rStyle w:val="Hipercze"/>
                <w:noProof/>
              </w:rPr>
              <w:t>Projekt nadajnika: schemat i funkcje elementów</w:t>
            </w:r>
            <w:r>
              <w:rPr>
                <w:noProof/>
                <w:webHidden/>
              </w:rPr>
              <w:tab/>
            </w:r>
            <w:r>
              <w:rPr>
                <w:noProof/>
                <w:webHidden/>
              </w:rPr>
              <w:fldChar w:fldCharType="begin"/>
            </w:r>
            <w:r>
              <w:rPr>
                <w:noProof/>
                <w:webHidden/>
              </w:rPr>
              <w:instrText xml:space="preserve"> PAGEREF _Toc155225815 \h </w:instrText>
            </w:r>
            <w:r>
              <w:rPr>
                <w:noProof/>
                <w:webHidden/>
              </w:rPr>
            </w:r>
            <w:r>
              <w:rPr>
                <w:noProof/>
                <w:webHidden/>
              </w:rPr>
              <w:fldChar w:fldCharType="separate"/>
            </w:r>
            <w:r>
              <w:rPr>
                <w:noProof/>
                <w:webHidden/>
              </w:rPr>
              <w:t>19</w:t>
            </w:r>
            <w:r>
              <w:rPr>
                <w:noProof/>
                <w:webHidden/>
              </w:rPr>
              <w:fldChar w:fldCharType="end"/>
            </w:r>
          </w:hyperlink>
        </w:p>
        <w:p w14:paraId="5CE03AD8" w14:textId="52CC9F1C" w:rsidR="00E45E35" w:rsidRDefault="00E45E35">
          <w:pPr>
            <w:pStyle w:val="Spistreci2"/>
            <w:rPr>
              <w:rFonts w:asciiTheme="minorHAnsi" w:eastAsiaTheme="minorEastAsia" w:hAnsiTheme="minorHAnsi" w:cstheme="minorBidi"/>
              <w:noProof/>
              <w:kern w:val="2"/>
              <w:sz w:val="22"/>
              <w:lang w:eastAsia="pl-PL"/>
              <w14:ligatures w14:val="standardContextual"/>
            </w:rPr>
          </w:pPr>
          <w:hyperlink w:anchor="_Toc155225816" w:history="1">
            <w:r w:rsidRPr="00A93F30">
              <w:rPr>
                <w:rStyle w:val="Hipercze"/>
                <w:noProof/>
              </w:rPr>
              <w:t>4.3.</w:t>
            </w:r>
            <w:r>
              <w:rPr>
                <w:rFonts w:asciiTheme="minorHAnsi" w:eastAsiaTheme="minorEastAsia" w:hAnsiTheme="minorHAnsi" w:cstheme="minorBidi"/>
                <w:noProof/>
                <w:kern w:val="2"/>
                <w:sz w:val="22"/>
                <w:lang w:eastAsia="pl-PL"/>
                <w14:ligatures w14:val="standardContextual"/>
              </w:rPr>
              <w:tab/>
            </w:r>
            <w:r w:rsidRPr="00A93F30">
              <w:rPr>
                <w:rStyle w:val="Hipercze"/>
                <w:noProof/>
              </w:rPr>
              <w:t>Projekt odbiornika: schemat i funkcje elementów</w:t>
            </w:r>
            <w:r>
              <w:rPr>
                <w:noProof/>
                <w:webHidden/>
              </w:rPr>
              <w:tab/>
            </w:r>
            <w:r>
              <w:rPr>
                <w:noProof/>
                <w:webHidden/>
              </w:rPr>
              <w:fldChar w:fldCharType="begin"/>
            </w:r>
            <w:r>
              <w:rPr>
                <w:noProof/>
                <w:webHidden/>
              </w:rPr>
              <w:instrText xml:space="preserve"> PAGEREF _Toc155225816 \h </w:instrText>
            </w:r>
            <w:r>
              <w:rPr>
                <w:noProof/>
                <w:webHidden/>
              </w:rPr>
            </w:r>
            <w:r>
              <w:rPr>
                <w:noProof/>
                <w:webHidden/>
              </w:rPr>
              <w:fldChar w:fldCharType="separate"/>
            </w:r>
            <w:r>
              <w:rPr>
                <w:noProof/>
                <w:webHidden/>
              </w:rPr>
              <w:t>24</w:t>
            </w:r>
            <w:r>
              <w:rPr>
                <w:noProof/>
                <w:webHidden/>
              </w:rPr>
              <w:fldChar w:fldCharType="end"/>
            </w:r>
          </w:hyperlink>
        </w:p>
        <w:p w14:paraId="213E60CA" w14:textId="4DD27141" w:rsidR="00E45E35" w:rsidRDefault="00E45E35">
          <w:pPr>
            <w:pStyle w:val="Spistreci1"/>
            <w:rPr>
              <w:rFonts w:asciiTheme="minorHAnsi" w:eastAsiaTheme="minorEastAsia" w:hAnsiTheme="minorHAnsi" w:cstheme="minorBidi"/>
              <w:b w:val="0"/>
              <w:bCs w:val="0"/>
              <w:kern w:val="2"/>
              <w:sz w:val="22"/>
              <w:lang w:eastAsia="pl-PL"/>
              <w14:ligatures w14:val="standardContextual"/>
            </w:rPr>
          </w:pPr>
          <w:hyperlink w:anchor="_Toc155225817" w:history="1">
            <w:r w:rsidRPr="00A93F30">
              <w:rPr>
                <w:rStyle w:val="Hipercze"/>
              </w:rPr>
              <w:t>5.</w:t>
            </w:r>
            <w:r>
              <w:rPr>
                <w:rFonts w:asciiTheme="minorHAnsi" w:eastAsiaTheme="minorEastAsia" w:hAnsiTheme="minorHAnsi" w:cstheme="minorBidi"/>
                <w:b w:val="0"/>
                <w:bCs w:val="0"/>
                <w:kern w:val="2"/>
                <w:sz w:val="22"/>
                <w:lang w:eastAsia="pl-PL"/>
                <w14:ligatures w14:val="standardContextual"/>
              </w:rPr>
              <w:tab/>
            </w:r>
            <w:r w:rsidRPr="00A93F30">
              <w:rPr>
                <w:rStyle w:val="Hipercze"/>
              </w:rPr>
              <w:t>Opis projektu oprogramowania</w:t>
            </w:r>
            <w:r>
              <w:rPr>
                <w:webHidden/>
              </w:rPr>
              <w:tab/>
            </w:r>
            <w:r>
              <w:rPr>
                <w:webHidden/>
              </w:rPr>
              <w:fldChar w:fldCharType="begin"/>
            </w:r>
            <w:r>
              <w:rPr>
                <w:webHidden/>
              </w:rPr>
              <w:instrText xml:space="preserve"> PAGEREF _Toc155225817 \h </w:instrText>
            </w:r>
            <w:r>
              <w:rPr>
                <w:webHidden/>
              </w:rPr>
            </w:r>
            <w:r>
              <w:rPr>
                <w:webHidden/>
              </w:rPr>
              <w:fldChar w:fldCharType="separate"/>
            </w:r>
            <w:r>
              <w:rPr>
                <w:webHidden/>
              </w:rPr>
              <w:t>29</w:t>
            </w:r>
            <w:r>
              <w:rPr>
                <w:webHidden/>
              </w:rPr>
              <w:fldChar w:fldCharType="end"/>
            </w:r>
          </w:hyperlink>
        </w:p>
        <w:p w14:paraId="7113E392" w14:textId="287656FA" w:rsidR="00E45E35" w:rsidRDefault="00E45E35">
          <w:pPr>
            <w:pStyle w:val="Spistreci2"/>
            <w:rPr>
              <w:rFonts w:asciiTheme="minorHAnsi" w:eastAsiaTheme="minorEastAsia" w:hAnsiTheme="minorHAnsi" w:cstheme="minorBidi"/>
              <w:noProof/>
              <w:kern w:val="2"/>
              <w:sz w:val="22"/>
              <w:lang w:eastAsia="pl-PL"/>
              <w14:ligatures w14:val="standardContextual"/>
            </w:rPr>
          </w:pPr>
          <w:hyperlink w:anchor="_Toc155225818" w:history="1">
            <w:r w:rsidRPr="00A93F30">
              <w:rPr>
                <w:rStyle w:val="Hipercze"/>
                <w:noProof/>
              </w:rPr>
              <w:t>5.1.</w:t>
            </w:r>
            <w:r>
              <w:rPr>
                <w:rFonts w:asciiTheme="minorHAnsi" w:eastAsiaTheme="minorEastAsia" w:hAnsiTheme="minorHAnsi" w:cstheme="minorBidi"/>
                <w:noProof/>
                <w:kern w:val="2"/>
                <w:sz w:val="22"/>
                <w:lang w:eastAsia="pl-PL"/>
                <w14:ligatures w14:val="standardContextual"/>
              </w:rPr>
              <w:tab/>
            </w:r>
            <w:r w:rsidRPr="00A93F30">
              <w:rPr>
                <w:rStyle w:val="Hipercze"/>
                <w:noProof/>
              </w:rPr>
              <w:t>Wstęp oraz cel projektu</w:t>
            </w:r>
            <w:r>
              <w:rPr>
                <w:noProof/>
                <w:webHidden/>
              </w:rPr>
              <w:tab/>
            </w:r>
            <w:r>
              <w:rPr>
                <w:noProof/>
                <w:webHidden/>
              </w:rPr>
              <w:fldChar w:fldCharType="begin"/>
            </w:r>
            <w:r>
              <w:rPr>
                <w:noProof/>
                <w:webHidden/>
              </w:rPr>
              <w:instrText xml:space="preserve"> PAGEREF _Toc155225818 \h </w:instrText>
            </w:r>
            <w:r>
              <w:rPr>
                <w:noProof/>
                <w:webHidden/>
              </w:rPr>
            </w:r>
            <w:r>
              <w:rPr>
                <w:noProof/>
                <w:webHidden/>
              </w:rPr>
              <w:fldChar w:fldCharType="separate"/>
            </w:r>
            <w:r>
              <w:rPr>
                <w:noProof/>
                <w:webHidden/>
              </w:rPr>
              <w:t>29</w:t>
            </w:r>
            <w:r>
              <w:rPr>
                <w:noProof/>
                <w:webHidden/>
              </w:rPr>
              <w:fldChar w:fldCharType="end"/>
            </w:r>
          </w:hyperlink>
        </w:p>
        <w:p w14:paraId="230E4F1A" w14:textId="0232EAAE" w:rsidR="00E45E35" w:rsidRDefault="00E45E35">
          <w:pPr>
            <w:pStyle w:val="Spistreci2"/>
            <w:rPr>
              <w:rFonts w:asciiTheme="minorHAnsi" w:eastAsiaTheme="minorEastAsia" w:hAnsiTheme="minorHAnsi" w:cstheme="minorBidi"/>
              <w:noProof/>
              <w:kern w:val="2"/>
              <w:sz w:val="22"/>
              <w:lang w:eastAsia="pl-PL"/>
              <w14:ligatures w14:val="standardContextual"/>
            </w:rPr>
          </w:pPr>
          <w:hyperlink w:anchor="_Toc155225819" w:history="1">
            <w:r w:rsidRPr="00A93F30">
              <w:rPr>
                <w:rStyle w:val="Hipercze"/>
                <w:noProof/>
              </w:rPr>
              <w:t>5.2.</w:t>
            </w:r>
            <w:r>
              <w:rPr>
                <w:rFonts w:asciiTheme="minorHAnsi" w:eastAsiaTheme="minorEastAsia" w:hAnsiTheme="minorHAnsi" w:cstheme="minorBidi"/>
                <w:noProof/>
                <w:kern w:val="2"/>
                <w:sz w:val="22"/>
                <w:lang w:eastAsia="pl-PL"/>
                <w14:ligatures w14:val="standardContextual"/>
              </w:rPr>
              <w:tab/>
            </w:r>
            <w:r w:rsidRPr="00A93F30">
              <w:rPr>
                <w:rStyle w:val="Hipercze"/>
                <w:noProof/>
              </w:rPr>
              <w:t>Wykorzystane biblioteki i sterowniki</w:t>
            </w:r>
            <w:r>
              <w:rPr>
                <w:noProof/>
                <w:webHidden/>
              </w:rPr>
              <w:tab/>
            </w:r>
            <w:r>
              <w:rPr>
                <w:noProof/>
                <w:webHidden/>
              </w:rPr>
              <w:fldChar w:fldCharType="begin"/>
            </w:r>
            <w:r>
              <w:rPr>
                <w:noProof/>
                <w:webHidden/>
              </w:rPr>
              <w:instrText xml:space="preserve"> PAGEREF _Toc155225819 \h </w:instrText>
            </w:r>
            <w:r>
              <w:rPr>
                <w:noProof/>
                <w:webHidden/>
              </w:rPr>
            </w:r>
            <w:r>
              <w:rPr>
                <w:noProof/>
                <w:webHidden/>
              </w:rPr>
              <w:fldChar w:fldCharType="separate"/>
            </w:r>
            <w:r>
              <w:rPr>
                <w:noProof/>
                <w:webHidden/>
              </w:rPr>
              <w:t>29</w:t>
            </w:r>
            <w:r>
              <w:rPr>
                <w:noProof/>
                <w:webHidden/>
              </w:rPr>
              <w:fldChar w:fldCharType="end"/>
            </w:r>
          </w:hyperlink>
        </w:p>
        <w:p w14:paraId="76FD640C" w14:textId="3912F7A2" w:rsidR="00E45E35" w:rsidRDefault="00E45E35">
          <w:pPr>
            <w:pStyle w:val="Spistreci3"/>
            <w:tabs>
              <w:tab w:val="left" w:pos="1701"/>
            </w:tabs>
            <w:rPr>
              <w:rFonts w:asciiTheme="minorHAnsi" w:eastAsiaTheme="minorEastAsia" w:hAnsiTheme="minorHAnsi" w:cstheme="minorBidi"/>
              <w:noProof/>
              <w:kern w:val="2"/>
              <w:sz w:val="22"/>
              <w:lang w:eastAsia="pl-PL"/>
              <w14:ligatures w14:val="standardContextual"/>
            </w:rPr>
          </w:pPr>
          <w:hyperlink w:anchor="_Toc155225820" w:history="1">
            <w:r w:rsidRPr="00A93F30">
              <w:rPr>
                <w:rStyle w:val="Hipercze"/>
                <w:noProof/>
              </w:rPr>
              <w:t>5.2.1.</w:t>
            </w:r>
            <w:r>
              <w:rPr>
                <w:rFonts w:asciiTheme="minorHAnsi" w:eastAsiaTheme="minorEastAsia" w:hAnsiTheme="minorHAnsi" w:cstheme="minorBidi"/>
                <w:noProof/>
                <w:kern w:val="2"/>
                <w:sz w:val="22"/>
                <w:lang w:eastAsia="pl-PL"/>
                <w14:ligatures w14:val="standardContextual"/>
              </w:rPr>
              <w:tab/>
            </w:r>
            <w:r w:rsidRPr="00A93F30">
              <w:rPr>
                <w:rStyle w:val="Hipercze"/>
                <w:noProof/>
              </w:rPr>
              <w:t>STM32CubeWL</w:t>
            </w:r>
            <w:r>
              <w:rPr>
                <w:noProof/>
                <w:webHidden/>
              </w:rPr>
              <w:tab/>
            </w:r>
            <w:r>
              <w:rPr>
                <w:noProof/>
                <w:webHidden/>
              </w:rPr>
              <w:fldChar w:fldCharType="begin"/>
            </w:r>
            <w:r>
              <w:rPr>
                <w:noProof/>
                <w:webHidden/>
              </w:rPr>
              <w:instrText xml:space="preserve"> PAGEREF _Toc155225820 \h </w:instrText>
            </w:r>
            <w:r>
              <w:rPr>
                <w:noProof/>
                <w:webHidden/>
              </w:rPr>
            </w:r>
            <w:r>
              <w:rPr>
                <w:noProof/>
                <w:webHidden/>
              </w:rPr>
              <w:fldChar w:fldCharType="separate"/>
            </w:r>
            <w:r>
              <w:rPr>
                <w:noProof/>
                <w:webHidden/>
              </w:rPr>
              <w:t>29</w:t>
            </w:r>
            <w:r>
              <w:rPr>
                <w:noProof/>
                <w:webHidden/>
              </w:rPr>
              <w:fldChar w:fldCharType="end"/>
            </w:r>
          </w:hyperlink>
        </w:p>
        <w:p w14:paraId="71F404C3" w14:textId="14CAAD5E" w:rsidR="00E45E35" w:rsidRDefault="00E45E35">
          <w:pPr>
            <w:pStyle w:val="Spistreci3"/>
            <w:tabs>
              <w:tab w:val="left" w:pos="1701"/>
            </w:tabs>
            <w:rPr>
              <w:rFonts w:asciiTheme="minorHAnsi" w:eastAsiaTheme="minorEastAsia" w:hAnsiTheme="minorHAnsi" w:cstheme="minorBidi"/>
              <w:noProof/>
              <w:kern w:val="2"/>
              <w:sz w:val="22"/>
              <w:lang w:eastAsia="pl-PL"/>
              <w14:ligatures w14:val="standardContextual"/>
            </w:rPr>
          </w:pPr>
          <w:hyperlink w:anchor="_Toc155225821" w:history="1">
            <w:r w:rsidRPr="00A93F30">
              <w:rPr>
                <w:rStyle w:val="Hipercze"/>
                <w:noProof/>
              </w:rPr>
              <w:t>5.2.2.</w:t>
            </w:r>
            <w:r>
              <w:rPr>
                <w:rFonts w:asciiTheme="minorHAnsi" w:eastAsiaTheme="minorEastAsia" w:hAnsiTheme="minorHAnsi" w:cstheme="minorBidi"/>
                <w:noProof/>
                <w:kern w:val="2"/>
                <w:sz w:val="22"/>
                <w:lang w:eastAsia="pl-PL"/>
                <w14:ligatures w14:val="standardContextual"/>
              </w:rPr>
              <w:tab/>
            </w:r>
            <w:r w:rsidRPr="00A93F30">
              <w:rPr>
                <w:rStyle w:val="Hipercze"/>
                <w:noProof/>
              </w:rPr>
              <w:t>RAK3172_STM32CubeWL_SDK</w:t>
            </w:r>
            <w:r>
              <w:rPr>
                <w:noProof/>
                <w:webHidden/>
              </w:rPr>
              <w:tab/>
            </w:r>
            <w:r>
              <w:rPr>
                <w:noProof/>
                <w:webHidden/>
              </w:rPr>
              <w:fldChar w:fldCharType="begin"/>
            </w:r>
            <w:r>
              <w:rPr>
                <w:noProof/>
                <w:webHidden/>
              </w:rPr>
              <w:instrText xml:space="preserve"> PAGEREF _Toc155225821 \h </w:instrText>
            </w:r>
            <w:r>
              <w:rPr>
                <w:noProof/>
                <w:webHidden/>
              </w:rPr>
            </w:r>
            <w:r>
              <w:rPr>
                <w:noProof/>
                <w:webHidden/>
              </w:rPr>
              <w:fldChar w:fldCharType="separate"/>
            </w:r>
            <w:r>
              <w:rPr>
                <w:noProof/>
                <w:webHidden/>
              </w:rPr>
              <w:t>30</w:t>
            </w:r>
            <w:r>
              <w:rPr>
                <w:noProof/>
                <w:webHidden/>
              </w:rPr>
              <w:fldChar w:fldCharType="end"/>
            </w:r>
          </w:hyperlink>
        </w:p>
        <w:p w14:paraId="396795F7" w14:textId="52F60B08" w:rsidR="00E45E35" w:rsidRDefault="00E45E35">
          <w:pPr>
            <w:pStyle w:val="Spistreci2"/>
            <w:rPr>
              <w:rFonts w:asciiTheme="minorHAnsi" w:eastAsiaTheme="minorEastAsia" w:hAnsiTheme="minorHAnsi" w:cstheme="minorBidi"/>
              <w:noProof/>
              <w:kern w:val="2"/>
              <w:sz w:val="22"/>
              <w:lang w:eastAsia="pl-PL"/>
              <w14:ligatures w14:val="standardContextual"/>
            </w:rPr>
          </w:pPr>
          <w:hyperlink w:anchor="_Toc155225822" w:history="1">
            <w:r w:rsidRPr="00A93F30">
              <w:rPr>
                <w:rStyle w:val="Hipercze"/>
                <w:noProof/>
              </w:rPr>
              <w:t>5.3.</w:t>
            </w:r>
            <w:r>
              <w:rPr>
                <w:rFonts w:asciiTheme="minorHAnsi" w:eastAsiaTheme="minorEastAsia" w:hAnsiTheme="minorHAnsi" w:cstheme="minorBidi"/>
                <w:noProof/>
                <w:kern w:val="2"/>
                <w:sz w:val="22"/>
                <w:lang w:eastAsia="pl-PL"/>
                <w14:ligatures w14:val="standardContextual"/>
              </w:rPr>
              <w:tab/>
            </w:r>
            <w:r w:rsidRPr="00A93F30">
              <w:rPr>
                <w:rStyle w:val="Hipercze"/>
                <w:noProof/>
              </w:rPr>
              <w:t>Funkcjonalność oprogramowania</w:t>
            </w:r>
            <w:r>
              <w:rPr>
                <w:noProof/>
                <w:webHidden/>
              </w:rPr>
              <w:tab/>
            </w:r>
            <w:r>
              <w:rPr>
                <w:noProof/>
                <w:webHidden/>
              </w:rPr>
              <w:fldChar w:fldCharType="begin"/>
            </w:r>
            <w:r>
              <w:rPr>
                <w:noProof/>
                <w:webHidden/>
              </w:rPr>
              <w:instrText xml:space="preserve"> PAGEREF _Toc155225822 \h </w:instrText>
            </w:r>
            <w:r>
              <w:rPr>
                <w:noProof/>
                <w:webHidden/>
              </w:rPr>
            </w:r>
            <w:r>
              <w:rPr>
                <w:noProof/>
                <w:webHidden/>
              </w:rPr>
              <w:fldChar w:fldCharType="separate"/>
            </w:r>
            <w:r>
              <w:rPr>
                <w:noProof/>
                <w:webHidden/>
              </w:rPr>
              <w:t>32</w:t>
            </w:r>
            <w:r>
              <w:rPr>
                <w:noProof/>
                <w:webHidden/>
              </w:rPr>
              <w:fldChar w:fldCharType="end"/>
            </w:r>
          </w:hyperlink>
        </w:p>
        <w:p w14:paraId="55F0F893" w14:textId="73947E57" w:rsidR="00E45E35" w:rsidRDefault="00E45E35">
          <w:pPr>
            <w:pStyle w:val="Spistreci3"/>
            <w:tabs>
              <w:tab w:val="left" w:pos="1701"/>
            </w:tabs>
            <w:rPr>
              <w:rFonts w:asciiTheme="minorHAnsi" w:eastAsiaTheme="minorEastAsia" w:hAnsiTheme="minorHAnsi" w:cstheme="minorBidi"/>
              <w:noProof/>
              <w:kern w:val="2"/>
              <w:sz w:val="22"/>
              <w:lang w:eastAsia="pl-PL"/>
              <w14:ligatures w14:val="standardContextual"/>
            </w:rPr>
          </w:pPr>
          <w:hyperlink w:anchor="_Toc155225823" w:history="1">
            <w:r w:rsidRPr="00A93F30">
              <w:rPr>
                <w:rStyle w:val="Hipercze"/>
                <w:noProof/>
              </w:rPr>
              <w:t>5.3.1.</w:t>
            </w:r>
            <w:r>
              <w:rPr>
                <w:rFonts w:asciiTheme="minorHAnsi" w:eastAsiaTheme="minorEastAsia" w:hAnsiTheme="minorHAnsi" w:cstheme="minorBidi"/>
                <w:noProof/>
                <w:kern w:val="2"/>
                <w:sz w:val="22"/>
                <w:lang w:eastAsia="pl-PL"/>
                <w14:ligatures w14:val="standardContextual"/>
              </w:rPr>
              <w:tab/>
            </w:r>
            <w:r w:rsidRPr="00A93F30">
              <w:rPr>
                <w:rStyle w:val="Hipercze"/>
                <w:noProof/>
              </w:rPr>
              <w:t>Implementacja komunikacji bezprzewodowej</w:t>
            </w:r>
            <w:r>
              <w:rPr>
                <w:noProof/>
                <w:webHidden/>
              </w:rPr>
              <w:tab/>
            </w:r>
            <w:r>
              <w:rPr>
                <w:noProof/>
                <w:webHidden/>
              </w:rPr>
              <w:fldChar w:fldCharType="begin"/>
            </w:r>
            <w:r>
              <w:rPr>
                <w:noProof/>
                <w:webHidden/>
              </w:rPr>
              <w:instrText xml:space="preserve"> PAGEREF _Toc155225823 \h </w:instrText>
            </w:r>
            <w:r>
              <w:rPr>
                <w:noProof/>
                <w:webHidden/>
              </w:rPr>
            </w:r>
            <w:r>
              <w:rPr>
                <w:noProof/>
                <w:webHidden/>
              </w:rPr>
              <w:fldChar w:fldCharType="separate"/>
            </w:r>
            <w:r>
              <w:rPr>
                <w:noProof/>
                <w:webHidden/>
              </w:rPr>
              <w:t>32</w:t>
            </w:r>
            <w:r>
              <w:rPr>
                <w:noProof/>
                <w:webHidden/>
              </w:rPr>
              <w:fldChar w:fldCharType="end"/>
            </w:r>
          </w:hyperlink>
        </w:p>
        <w:p w14:paraId="187D030F" w14:textId="43DC2FD9" w:rsidR="00E45E35" w:rsidRDefault="00E45E35">
          <w:pPr>
            <w:pStyle w:val="Spistreci3"/>
            <w:tabs>
              <w:tab w:val="left" w:pos="1701"/>
            </w:tabs>
            <w:rPr>
              <w:rFonts w:asciiTheme="minorHAnsi" w:eastAsiaTheme="minorEastAsia" w:hAnsiTheme="minorHAnsi" w:cstheme="minorBidi"/>
              <w:noProof/>
              <w:kern w:val="2"/>
              <w:sz w:val="22"/>
              <w:lang w:eastAsia="pl-PL"/>
              <w14:ligatures w14:val="standardContextual"/>
            </w:rPr>
          </w:pPr>
          <w:hyperlink w:anchor="_Toc155225824" w:history="1">
            <w:r w:rsidRPr="00A93F30">
              <w:rPr>
                <w:rStyle w:val="Hipercze"/>
                <w:noProof/>
              </w:rPr>
              <w:t>5.3.2.</w:t>
            </w:r>
            <w:r>
              <w:rPr>
                <w:rFonts w:asciiTheme="minorHAnsi" w:eastAsiaTheme="minorEastAsia" w:hAnsiTheme="minorHAnsi" w:cstheme="minorBidi"/>
                <w:noProof/>
                <w:kern w:val="2"/>
                <w:sz w:val="22"/>
                <w:lang w:eastAsia="pl-PL"/>
                <w14:ligatures w14:val="standardContextual"/>
              </w:rPr>
              <w:tab/>
            </w:r>
            <w:r w:rsidRPr="00A93F30">
              <w:rPr>
                <w:rStyle w:val="Hipercze"/>
                <w:noProof/>
              </w:rPr>
              <w:t>Implementacja funkcji PingPong_Process</w:t>
            </w:r>
            <w:r>
              <w:rPr>
                <w:noProof/>
                <w:webHidden/>
              </w:rPr>
              <w:tab/>
            </w:r>
            <w:r>
              <w:rPr>
                <w:noProof/>
                <w:webHidden/>
              </w:rPr>
              <w:fldChar w:fldCharType="begin"/>
            </w:r>
            <w:r>
              <w:rPr>
                <w:noProof/>
                <w:webHidden/>
              </w:rPr>
              <w:instrText xml:space="preserve"> PAGEREF _Toc155225824 \h </w:instrText>
            </w:r>
            <w:r>
              <w:rPr>
                <w:noProof/>
                <w:webHidden/>
              </w:rPr>
            </w:r>
            <w:r>
              <w:rPr>
                <w:noProof/>
                <w:webHidden/>
              </w:rPr>
              <w:fldChar w:fldCharType="separate"/>
            </w:r>
            <w:r>
              <w:rPr>
                <w:noProof/>
                <w:webHidden/>
              </w:rPr>
              <w:t>34</w:t>
            </w:r>
            <w:r>
              <w:rPr>
                <w:noProof/>
                <w:webHidden/>
              </w:rPr>
              <w:fldChar w:fldCharType="end"/>
            </w:r>
          </w:hyperlink>
        </w:p>
        <w:p w14:paraId="0EEB2042" w14:textId="508A7C23" w:rsidR="00E45E35" w:rsidRDefault="00E45E35">
          <w:pPr>
            <w:pStyle w:val="Spistreci2"/>
            <w:rPr>
              <w:rFonts w:asciiTheme="minorHAnsi" w:eastAsiaTheme="minorEastAsia" w:hAnsiTheme="minorHAnsi" w:cstheme="minorBidi"/>
              <w:noProof/>
              <w:kern w:val="2"/>
              <w:sz w:val="22"/>
              <w:lang w:eastAsia="pl-PL"/>
              <w14:ligatures w14:val="standardContextual"/>
            </w:rPr>
          </w:pPr>
          <w:hyperlink w:anchor="_Toc155225825" w:history="1">
            <w:r w:rsidRPr="00A93F30">
              <w:rPr>
                <w:rStyle w:val="Hipercze"/>
                <w:noProof/>
              </w:rPr>
              <w:t>5.4.</w:t>
            </w:r>
            <w:r>
              <w:rPr>
                <w:rFonts w:asciiTheme="minorHAnsi" w:eastAsiaTheme="minorEastAsia" w:hAnsiTheme="minorHAnsi" w:cstheme="minorBidi"/>
                <w:noProof/>
                <w:kern w:val="2"/>
                <w:sz w:val="22"/>
                <w:lang w:eastAsia="pl-PL"/>
                <w14:ligatures w14:val="standardContextual"/>
              </w:rPr>
              <w:tab/>
            </w:r>
            <w:r w:rsidRPr="00A93F30">
              <w:rPr>
                <w:rStyle w:val="Hipercze"/>
                <w:noProof/>
              </w:rPr>
              <w:t>Test oprogramowania</w:t>
            </w:r>
            <w:r>
              <w:rPr>
                <w:noProof/>
                <w:webHidden/>
              </w:rPr>
              <w:tab/>
            </w:r>
            <w:r>
              <w:rPr>
                <w:noProof/>
                <w:webHidden/>
              </w:rPr>
              <w:fldChar w:fldCharType="begin"/>
            </w:r>
            <w:r>
              <w:rPr>
                <w:noProof/>
                <w:webHidden/>
              </w:rPr>
              <w:instrText xml:space="preserve"> PAGEREF _Toc155225825 \h </w:instrText>
            </w:r>
            <w:r>
              <w:rPr>
                <w:noProof/>
                <w:webHidden/>
              </w:rPr>
            </w:r>
            <w:r>
              <w:rPr>
                <w:noProof/>
                <w:webHidden/>
              </w:rPr>
              <w:fldChar w:fldCharType="separate"/>
            </w:r>
            <w:r>
              <w:rPr>
                <w:noProof/>
                <w:webHidden/>
              </w:rPr>
              <w:t>39</w:t>
            </w:r>
            <w:r>
              <w:rPr>
                <w:noProof/>
                <w:webHidden/>
              </w:rPr>
              <w:fldChar w:fldCharType="end"/>
            </w:r>
          </w:hyperlink>
        </w:p>
        <w:p w14:paraId="6D41343A" w14:textId="241E417E" w:rsidR="00E45E35" w:rsidRDefault="00E45E35">
          <w:pPr>
            <w:pStyle w:val="Spistreci1"/>
            <w:rPr>
              <w:rFonts w:asciiTheme="minorHAnsi" w:eastAsiaTheme="minorEastAsia" w:hAnsiTheme="minorHAnsi" w:cstheme="minorBidi"/>
              <w:b w:val="0"/>
              <w:bCs w:val="0"/>
              <w:kern w:val="2"/>
              <w:sz w:val="22"/>
              <w:lang w:eastAsia="pl-PL"/>
              <w14:ligatures w14:val="standardContextual"/>
            </w:rPr>
          </w:pPr>
          <w:hyperlink w:anchor="_Toc155225826" w:history="1">
            <w:r w:rsidRPr="00A93F30">
              <w:rPr>
                <w:rStyle w:val="Hipercze"/>
              </w:rPr>
              <w:t>6.</w:t>
            </w:r>
            <w:r>
              <w:rPr>
                <w:rFonts w:asciiTheme="minorHAnsi" w:eastAsiaTheme="minorEastAsia" w:hAnsiTheme="minorHAnsi" w:cstheme="minorBidi"/>
                <w:b w:val="0"/>
                <w:bCs w:val="0"/>
                <w:kern w:val="2"/>
                <w:sz w:val="22"/>
                <w:lang w:eastAsia="pl-PL"/>
                <w14:ligatures w14:val="standardContextual"/>
              </w:rPr>
              <w:tab/>
            </w:r>
            <w:r w:rsidRPr="00A93F30">
              <w:rPr>
                <w:rStyle w:val="Hipercze"/>
              </w:rPr>
              <w:t>Testy i weryfikacja systemu</w:t>
            </w:r>
            <w:r>
              <w:rPr>
                <w:webHidden/>
              </w:rPr>
              <w:tab/>
            </w:r>
            <w:r>
              <w:rPr>
                <w:webHidden/>
              </w:rPr>
              <w:fldChar w:fldCharType="begin"/>
            </w:r>
            <w:r>
              <w:rPr>
                <w:webHidden/>
              </w:rPr>
              <w:instrText xml:space="preserve"> PAGEREF _Toc155225826 \h </w:instrText>
            </w:r>
            <w:r>
              <w:rPr>
                <w:webHidden/>
              </w:rPr>
            </w:r>
            <w:r>
              <w:rPr>
                <w:webHidden/>
              </w:rPr>
              <w:fldChar w:fldCharType="separate"/>
            </w:r>
            <w:r>
              <w:rPr>
                <w:webHidden/>
              </w:rPr>
              <w:t>41</w:t>
            </w:r>
            <w:r>
              <w:rPr>
                <w:webHidden/>
              </w:rPr>
              <w:fldChar w:fldCharType="end"/>
            </w:r>
          </w:hyperlink>
        </w:p>
        <w:p w14:paraId="797D945F" w14:textId="6A047324" w:rsidR="00E45E35" w:rsidRDefault="00E45E35">
          <w:pPr>
            <w:pStyle w:val="Spistreci2"/>
            <w:rPr>
              <w:rFonts w:asciiTheme="minorHAnsi" w:eastAsiaTheme="minorEastAsia" w:hAnsiTheme="minorHAnsi" w:cstheme="minorBidi"/>
              <w:noProof/>
              <w:kern w:val="2"/>
              <w:sz w:val="22"/>
              <w:lang w:eastAsia="pl-PL"/>
              <w14:ligatures w14:val="standardContextual"/>
            </w:rPr>
          </w:pPr>
          <w:hyperlink w:anchor="_Toc155225827" w:history="1">
            <w:r w:rsidRPr="00A93F30">
              <w:rPr>
                <w:rStyle w:val="Hipercze"/>
                <w:noProof/>
              </w:rPr>
              <w:t>6.1.</w:t>
            </w:r>
            <w:r>
              <w:rPr>
                <w:rFonts w:asciiTheme="minorHAnsi" w:eastAsiaTheme="minorEastAsia" w:hAnsiTheme="minorHAnsi" w:cstheme="minorBidi"/>
                <w:noProof/>
                <w:kern w:val="2"/>
                <w:sz w:val="22"/>
                <w:lang w:eastAsia="pl-PL"/>
                <w14:ligatures w14:val="standardContextual"/>
              </w:rPr>
              <w:tab/>
            </w:r>
            <w:r w:rsidRPr="00A93F30">
              <w:rPr>
                <w:rStyle w:val="Hipercze"/>
                <w:noProof/>
              </w:rPr>
              <w:t>Testy poboru prądu</w:t>
            </w:r>
            <w:r>
              <w:rPr>
                <w:noProof/>
                <w:webHidden/>
              </w:rPr>
              <w:tab/>
            </w:r>
            <w:r>
              <w:rPr>
                <w:noProof/>
                <w:webHidden/>
              </w:rPr>
              <w:fldChar w:fldCharType="begin"/>
            </w:r>
            <w:r>
              <w:rPr>
                <w:noProof/>
                <w:webHidden/>
              </w:rPr>
              <w:instrText xml:space="preserve"> PAGEREF _Toc155225827 \h </w:instrText>
            </w:r>
            <w:r>
              <w:rPr>
                <w:noProof/>
                <w:webHidden/>
              </w:rPr>
            </w:r>
            <w:r>
              <w:rPr>
                <w:noProof/>
                <w:webHidden/>
              </w:rPr>
              <w:fldChar w:fldCharType="separate"/>
            </w:r>
            <w:r>
              <w:rPr>
                <w:noProof/>
                <w:webHidden/>
              </w:rPr>
              <w:t>41</w:t>
            </w:r>
            <w:r>
              <w:rPr>
                <w:noProof/>
                <w:webHidden/>
              </w:rPr>
              <w:fldChar w:fldCharType="end"/>
            </w:r>
          </w:hyperlink>
        </w:p>
        <w:p w14:paraId="61B1F1BA" w14:textId="62A18E6C" w:rsidR="00E45E35" w:rsidRDefault="00E45E35">
          <w:pPr>
            <w:pStyle w:val="Spistreci3"/>
            <w:tabs>
              <w:tab w:val="left" w:pos="1701"/>
            </w:tabs>
            <w:rPr>
              <w:rFonts w:asciiTheme="minorHAnsi" w:eastAsiaTheme="minorEastAsia" w:hAnsiTheme="minorHAnsi" w:cstheme="minorBidi"/>
              <w:noProof/>
              <w:kern w:val="2"/>
              <w:sz w:val="22"/>
              <w:lang w:eastAsia="pl-PL"/>
              <w14:ligatures w14:val="standardContextual"/>
            </w:rPr>
          </w:pPr>
          <w:hyperlink w:anchor="_Toc155225828" w:history="1">
            <w:r w:rsidRPr="00A93F30">
              <w:rPr>
                <w:rStyle w:val="Hipercze"/>
                <w:noProof/>
              </w:rPr>
              <w:t>6.1.1.</w:t>
            </w:r>
            <w:r>
              <w:rPr>
                <w:rFonts w:asciiTheme="minorHAnsi" w:eastAsiaTheme="minorEastAsia" w:hAnsiTheme="minorHAnsi" w:cstheme="minorBidi"/>
                <w:noProof/>
                <w:kern w:val="2"/>
                <w:sz w:val="22"/>
                <w:lang w:eastAsia="pl-PL"/>
                <w14:ligatures w14:val="standardContextual"/>
              </w:rPr>
              <w:tab/>
            </w:r>
            <w:r w:rsidRPr="00A93F30">
              <w:rPr>
                <w:rStyle w:val="Hipercze"/>
                <w:noProof/>
              </w:rPr>
              <w:t>Wprowadzenie</w:t>
            </w:r>
            <w:r>
              <w:rPr>
                <w:noProof/>
                <w:webHidden/>
              </w:rPr>
              <w:tab/>
            </w:r>
            <w:r>
              <w:rPr>
                <w:noProof/>
                <w:webHidden/>
              </w:rPr>
              <w:fldChar w:fldCharType="begin"/>
            </w:r>
            <w:r>
              <w:rPr>
                <w:noProof/>
                <w:webHidden/>
              </w:rPr>
              <w:instrText xml:space="preserve"> PAGEREF _Toc155225828 \h </w:instrText>
            </w:r>
            <w:r>
              <w:rPr>
                <w:noProof/>
                <w:webHidden/>
              </w:rPr>
            </w:r>
            <w:r>
              <w:rPr>
                <w:noProof/>
                <w:webHidden/>
              </w:rPr>
              <w:fldChar w:fldCharType="separate"/>
            </w:r>
            <w:r>
              <w:rPr>
                <w:noProof/>
                <w:webHidden/>
              </w:rPr>
              <w:t>41</w:t>
            </w:r>
            <w:r>
              <w:rPr>
                <w:noProof/>
                <w:webHidden/>
              </w:rPr>
              <w:fldChar w:fldCharType="end"/>
            </w:r>
          </w:hyperlink>
        </w:p>
        <w:p w14:paraId="02935819" w14:textId="4B374FF5" w:rsidR="00E45E35" w:rsidRDefault="00E45E35">
          <w:pPr>
            <w:pStyle w:val="Spistreci3"/>
            <w:tabs>
              <w:tab w:val="left" w:pos="1701"/>
            </w:tabs>
            <w:rPr>
              <w:rFonts w:asciiTheme="minorHAnsi" w:eastAsiaTheme="minorEastAsia" w:hAnsiTheme="minorHAnsi" w:cstheme="minorBidi"/>
              <w:noProof/>
              <w:kern w:val="2"/>
              <w:sz w:val="22"/>
              <w:lang w:eastAsia="pl-PL"/>
              <w14:ligatures w14:val="standardContextual"/>
            </w:rPr>
          </w:pPr>
          <w:hyperlink w:anchor="_Toc155225829" w:history="1">
            <w:r w:rsidRPr="00A93F30">
              <w:rPr>
                <w:rStyle w:val="Hipercze"/>
                <w:noProof/>
              </w:rPr>
              <w:t>6.1.2.</w:t>
            </w:r>
            <w:r>
              <w:rPr>
                <w:rFonts w:asciiTheme="minorHAnsi" w:eastAsiaTheme="minorEastAsia" w:hAnsiTheme="minorHAnsi" w:cstheme="minorBidi"/>
                <w:noProof/>
                <w:kern w:val="2"/>
                <w:sz w:val="22"/>
                <w:lang w:eastAsia="pl-PL"/>
                <w14:ligatures w14:val="standardContextual"/>
              </w:rPr>
              <w:tab/>
            </w:r>
            <w:r w:rsidRPr="00A93F30">
              <w:rPr>
                <w:rStyle w:val="Hipercze"/>
                <w:noProof/>
              </w:rPr>
              <w:t>Analiza poboru prądu nadajnika</w:t>
            </w:r>
            <w:r>
              <w:rPr>
                <w:noProof/>
                <w:webHidden/>
              </w:rPr>
              <w:tab/>
            </w:r>
            <w:r>
              <w:rPr>
                <w:noProof/>
                <w:webHidden/>
              </w:rPr>
              <w:fldChar w:fldCharType="begin"/>
            </w:r>
            <w:r>
              <w:rPr>
                <w:noProof/>
                <w:webHidden/>
              </w:rPr>
              <w:instrText xml:space="preserve"> PAGEREF _Toc155225829 \h </w:instrText>
            </w:r>
            <w:r>
              <w:rPr>
                <w:noProof/>
                <w:webHidden/>
              </w:rPr>
            </w:r>
            <w:r>
              <w:rPr>
                <w:noProof/>
                <w:webHidden/>
              </w:rPr>
              <w:fldChar w:fldCharType="separate"/>
            </w:r>
            <w:r>
              <w:rPr>
                <w:noProof/>
                <w:webHidden/>
              </w:rPr>
              <w:t>41</w:t>
            </w:r>
            <w:r>
              <w:rPr>
                <w:noProof/>
                <w:webHidden/>
              </w:rPr>
              <w:fldChar w:fldCharType="end"/>
            </w:r>
          </w:hyperlink>
        </w:p>
        <w:p w14:paraId="69A75D4B" w14:textId="013B93F8" w:rsidR="00E45E35" w:rsidRDefault="00E45E35">
          <w:pPr>
            <w:pStyle w:val="Spistreci3"/>
            <w:tabs>
              <w:tab w:val="left" w:pos="1701"/>
            </w:tabs>
            <w:rPr>
              <w:rFonts w:asciiTheme="minorHAnsi" w:eastAsiaTheme="minorEastAsia" w:hAnsiTheme="minorHAnsi" w:cstheme="minorBidi"/>
              <w:noProof/>
              <w:kern w:val="2"/>
              <w:sz w:val="22"/>
              <w:lang w:eastAsia="pl-PL"/>
              <w14:ligatures w14:val="standardContextual"/>
            </w:rPr>
          </w:pPr>
          <w:hyperlink w:anchor="_Toc155225830" w:history="1">
            <w:r w:rsidRPr="00A93F30">
              <w:rPr>
                <w:rStyle w:val="Hipercze"/>
                <w:noProof/>
              </w:rPr>
              <w:t>6.1.3.</w:t>
            </w:r>
            <w:r>
              <w:rPr>
                <w:rFonts w:asciiTheme="minorHAnsi" w:eastAsiaTheme="minorEastAsia" w:hAnsiTheme="minorHAnsi" w:cstheme="minorBidi"/>
                <w:noProof/>
                <w:kern w:val="2"/>
                <w:sz w:val="22"/>
                <w:lang w:eastAsia="pl-PL"/>
                <w14:ligatures w14:val="standardContextual"/>
              </w:rPr>
              <w:tab/>
            </w:r>
            <w:r w:rsidRPr="00A93F30">
              <w:rPr>
                <w:rStyle w:val="Hipercze"/>
                <w:noProof/>
              </w:rPr>
              <w:t>Analiza poboru prądu odbiornika</w:t>
            </w:r>
            <w:r>
              <w:rPr>
                <w:noProof/>
                <w:webHidden/>
              </w:rPr>
              <w:tab/>
            </w:r>
            <w:r>
              <w:rPr>
                <w:noProof/>
                <w:webHidden/>
              </w:rPr>
              <w:fldChar w:fldCharType="begin"/>
            </w:r>
            <w:r>
              <w:rPr>
                <w:noProof/>
                <w:webHidden/>
              </w:rPr>
              <w:instrText xml:space="preserve"> PAGEREF _Toc155225830 \h </w:instrText>
            </w:r>
            <w:r>
              <w:rPr>
                <w:noProof/>
                <w:webHidden/>
              </w:rPr>
            </w:r>
            <w:r>
              <w:rPr>
                <w:noProof/>
                <w:webHidden/>
              </w:rPr>
              <w:fldChar w:fldCharType="separate"/>
            </w:r>
            <w:r>
              <w:rPr>
                <w:noProof/>
                <w:webHidden/>
              </w:rPr>
              <w:t>43</w:t>
            </w:r>
            <w:r>
              <w:rPr>
                <w:noProof/>
                <w:webHidden/>
              </w:rPr>
              <w:fldChar w:fldCharType="end"/>
            </w:r>
          </w:hyperlink>
        </w:p>
        <w:p w14:paraId="54B2F883" w14:textId="68AB586B" w:rsidR="00E45E35" w:rsidRDefault="00E45E35">
          <w:pPr>
            <w:pStyle w:val="Spistreci2"/>
            <w:rPr>
              <w:rFonts w:asciiTheme="minorHAnsi" w:eastAsiaTheme="minorEastAsia" w:hAnsiTheme="minorHAnsi" w:cstheme="minorBidi"/>
              <w:noProof/>
              <w:kern w:val="2"/>
              <w:sz w:val="22"/>
              <w:lang w:eastAsia="pl-PL"/>
              <w14:ligatures w14:val="standardContextual"/>
            </w:rPr>
          </w:pPr>
          <w:hyperlink w:anchor="_Toc155225831" w:history="1">
            <w:r w:rsidRPr="00A93F30">
              <w:rPr>
                <w:rStyle w:val="Hipercze"/>
                <w:noProof/>
              </w:rPr>
              <w:t>6.2.</w:t>
            </w:r>
            <w:r>
              <w:rPr>
                <w:rFonts w:asciiTheme="minorHAnsi" w:eastAsiaTheme="minorEastAsia" w:hAnsiTheme="minorHAnsi" w:cstheme="minorBidi"/>
                <w:noProof/>
                <w:kern w:val="2"/>
                <w:sz w:val="22"/>
                <w:lang w:eastAsia="pl-PL"/>
                <w14:ligatures w14:val="standardContextual"/>
              </w:rPr>
              <w:tab/>
            </w:r>
            <w:r w:rsidRPr="00A93F30">
              <w:rPr>
                <w:rStyle w:val="Hipercze"/>
                <w:noProof/>
              </w:rPr>
              <w:t>Testy zasięgu komunikacji</w:t>
            </w:r>
            <w:r>
              <w:rPr>
                <w:noProof/>
                <w:webHidden/>
              </w:rPr>
              <w:tab/>
            </w:r>
            <w:r>
              <w:rPr>
                <w:noProof/>
                <w:webHidden/>
              </w:rPr>
              <w:fldChar w:fldCharType="begin"/>
            </w:r>
            <w:r>
              <w:rPr>
                <w:noProof/>
                <w:webHidden/>
              </w:rPr>
              <w:instrText xml:space="preserve"> PAGEREF _Toc155225831 \h </w:instrText>
            </w:r>
            <w:r>
              <w:rPr>
                <w:noProof/>
                <w:webHidden/>
              </w:rPr>
            </w:r>
            <w:r>
              <w:rPr>
                <w:noProof/>
                <w:webHidden/>
              </w:rPr>
              <w:fldChar w:fldCharType="separate"/>
            </w:r>
            <w:r>
              <w:rPr>
                <w:noProof/>
                <w:webHidden/>
              </w:rPr>
              <w:t>46</w:t>
            </w:r>
            <w:r>
              <w:rPr>
                <w:noProof/>
                <w:webHidden/>
              </w:rPr>
              <w:fldChar w:fldCharType="end"/>
            </w:r>
          </w:hyperlink>
        </w:p>
        <w:p w14:paraId="70F4AA81" w14:textId="6CA6E9FF" w:rsidR="00E45E35" w:rsidRDefault="00E45E35">
          <w:pPr>
            <w:pStyle w:val="Spistreci3"/>
            <w:tabs>
              <w:tab w:val="left" w:pos="1701"/>
            </w:tabs>
            <w:rPr>
              <w:rFonts w:asciiTheme="minorHAnsi" w:eastAsiaTheme="minorEastAsia" w:hAnsiTheme="minorHAnsi" w:cstheme="minorBidi"/>
              <w:noProof/>
              <w:kern w:val="2"/>
              <w:sz w:val="22"/>
              <w:lang w:eastAsia="pl-PL"/>
              <w14:ligatures w14:val="standardContextual"/>
            </w:rPr>
          </w:pPr>
          <w:hyperlink w:anchor="_Toc155225832" w:history="1">
            <w:r w:rsidRPr="00A93F30">
              <w:rPr>
                <w:rStyle w:val="Hipercze"/>
                <w:noProof/>
              </w:rPr>
              <w:t>6.2.1.</w:t>
            </w:r>
            <w:r>
              <w:rPr>
                <w:rFonts w:asciiTheme="minorHAnsi" w:eastAsiaTheme="minorEastAsia" w:hAnsiTheme="minorHAnsi" w:cstheme="minorBidi"/>
                <w:noProof/>
                <w:kern w:val="2"/>
                <w:sz w:val="22"/>
                <w:lang w:eastAsia="pl-PL"/>
                <w14:ligatures w14:val="standardContextual"/>
              </w:rPr>
              <w:tab/>
            </w:r>
            <w:r w:rsidRPr="00A93F30">
              <w:rPr>
                <w:rStyle w:val="Hipercze"/>
                <w:noProof/>
              </w:rPr>
              <w:t>Wprowadzenie</w:t>
            </w:r>
            <w:r>
              <w:rPr>
                <w:noProof/>
                <w:webHidden/>
              </w:rPr>
              <w:tab/>
            </w:r>
            <w:r>
              <w:rPr>
                <w:noProof/>
                <w:webHidden/>
              </w:rPr>
              <w:fldChar w:fldCharType="begin"/>
            </w:r>
            <w:r>
              <w:rPr>
                <w:noProof/>
                <w:webHidden/>
              </w:rPr>
              <w:instrText xml:space="preserve"> PAGEREF _Toc155225832 \h </w:instrText>
            </w:r>
            <w:r>
              <w:rPr>
                <w:noProof/>
                <w:webHidden/>
              </w:rPr>
            </w:r>
            <w:r>
              <w:rPr>
                <w:noProof/>
                <w:webHidden/>
              </w:rPr>
              <w:fldChar w:fldCharType="separate"/>
            </w:r>
            <w:r>
              <w:rPr>
                <w:noProof/>
                <w:webHidden/>
              </w:rPr>
              <w:t>46</w:t>
            </w:r>
            <w:r>
              <w:rPr>
                <w:noProof/>
                <w:webHidden/>
              </w:rPr>
              <w:fldChar w:fldCharType="end"/>
            </w:r>
          </w:hyperlink>
        </w:p>
        <w:p w14:paraId="753E0CCC" w14:textId="292788C5" w:rsidR="00E45E35" w:rsidRDefault="00E45E35">
          <w:pPr>
            <w:pStyle w:val="Spistreci3"/>
            <w:tabs>
              <w:tab w:val="left" w:pos="1701"/>
            </w:tabs>
            <w:rPr>
              <w:rFonts w:asciiTheme="minorHAnsi" w:eastAsiaTheme="minorEastAsia" w:hAnsiTheme="minorHAnsi" w:cstheme="minorBidi"/>
              <w:noProof/>
              <w:kern w:val="2"/>
              <w:sz w:val="22"/>
              <w:lang w:eastAsia="pl-PL"/>
              <w14:ligatures w14:val="standardContextual"/>
            </w:rPr>
          </w:pPr>
          <w:hyperlink w:anchor="_Toc155225833" w:history="1">
            <w:r w:rsidRPr="00A93F30">
              <w:rPr>
                <w:rStyle w:val="Hipercze"/>
                <w:noProof/>
              </w:rPr>
              <w:t>6.2.2.</w:t>
            </w:r>
            <w:r>
              <w:rPr>
                <w:rFonts w:asciiTheme="minorHAnsi" w:eastAsiaTheme="minorEastAsia" w:hAnsiTheme="minorHAnsi" w:cstheme="minorBidi"/>
                <w:noProof/>
                <w:kern w:val="2"/>
                <w:sz w:val="22"/>
                <w:lang w:eastAsia="pl-PL"/>
                <w14:ligatures w14:val="standardContextual"/>
              </w:rPr>
              <w:tab/>
            </w:r>
            <w:r w:rsidRPr="00A93F30">
              <w:rPr>
                <w:rStyle w:val="Hipercze"/>
                <w:noProof/>
              </w:rPr>
              <w:t>Sprzęt i Metodyka Testów</w:t>
            </w:r>
            <w:r>
              <w:rPr>
                <w:noProof/>
                <w:webHidden/>
              </w:rPr>
              <w:tab/>
            </w:r>
            <w:r>
              <w:rPr>
                <w:noProof/>
                <w:webHidden/>
              </w:rPr>
              <w:fldChar w:fldCharType="begin"/>
            </w:r>
            <w:r>
              <w:rPr>
                <w:noProof/>
                <w:webHidden/>
              </w:rPr>
              <w:instrText xml:space="preserve"> PAGEREF _Toc155225833 \h </w:instrText>
            </w:r>
            <w:r>
              <w:rPr>
                <w:noProof/>
                <w:webHidden/>
              </w:rPr>
            </w:r>
            <w:r>
              <w:rPr>
                <w:noProof/>
                <w:webHidden/>
              </w:rPr>
              <w:fldChar w:fldCharType="separate"/>
            </w:r>
            <w:r>
              <w:rPr>
                <w:noProof/>
                <w:webHidden/>
              </w:rPr>
              <w:t>46</w:t>
            </w:r>
            <w:r>
              <w:rPr>
                <w:noProof/>
                <w:webHidden/>
              </w:rPr>
              <w:fldChar w:fldCharType="end"/>
            </w:r>
          </w:hyperlink>
        </w:p>
        <w:p w14:paraId="687DEAB7" w14:textId="40A1B73A" w:rsidR="00E45E35" w:rsidRDefault="00E45E35">
          <w:pPr>
            <w:pStyle w:val="Spistreci3"/>
            <w:tabs>
              <w:tab w:val="left" w:pos="1701"/>
            </w:tabs>
            <w:rPr>
              <w:rFonts w:asciiTheme="minorHAnsi" w:eastAsiaTheme="minorEastAsia" w:hAnsiTheme="minorHAnsi" w:cstheme="minorBidi"/>
              <w:noProof/>
              <w:kern w:val="2"/>
              <w:sz w:val="22"/>
              <w:lang w:eastAsia="pl-PL"/>
              <w14:ligatures w14:val="standardContextual"/>
            </w:rPr>
          </w:pPr>
          <w:hyperlink w:anchor="_Toc155225834" w:history="1">
            <w:r w:rsidRPr="00A93F30">
              <w:rPr>
                <w:rStyle w:val="Hipercze"/>
                <w:noProof/>
              </w:rPr>
              <w:t>6.2.3.</w:t>
            </w:r>
            <w:r>
              <w:rPr>
                <w:rFonts w:asciiTheme="minorHAnsi" w:eastAsiaTheme="minorEastAsia" w:hAnsiTheme="minorHAnsi" w:cstheme="minorBidi"/>
                <w:noProof/>
                <w:kern w:val="2"/>
                <w:sz w:val="22"/>
                <w:lang w:eastAsia="pl-PL"/>
                <w14:ligatures w14:val="standardContextual"/>
              </w:rPr>
              <w:tab/>
            </w:r>
            <w:r w:rsidRPr="00A93F30">
              <w:rPr>
                <w:rStyle w:val="Hipercze"/>
                <w:noProof/>
              </w:rPr>
              <w:t>Prezentacja wyników</w:t>
            </w:r>
            <w:r>
              <w:rPr>
                <w:noProof/>
                <w:webHidden/>
              </w:rPr>
              <w:tab/>
            </w:r>
            <w:r>
              <w:rPr>
                <w:noProof/>
                <w:webHidden/>
              </w:rPr>
              <w:fldChar w:fldCharType="begin"/>
            </w:r>
            <w:r>
              <w:rPr>
                <w:noProof/>
                <w:webHidden/>
              </w:rPr>
              <w:instrText xml:space="preserve"> PAGEREF _Toc155225834 \h </w:instrText>
            </w:r>
            <w:r>
              <w:rPr>
                <w:noProof/>
                <w:webHidden/>
              </w:rPr>
            </w:r>
            <w:r>
              <w:rPr>
                <w:noProof/>
                <w:webHidden/>
              </w:rPr>
              <w:fldChar w:fldCharType="separate"/>
            </w:r>
            <w:r>
              <w:rPr>
                <w:noProof/>
                <w:webHidden/>
              </w:rPr>
              <w:t>47</w:t>
            </w:r>
            <w:r>
              <w:rPr>
                <w:noProof/>
                <w:webHidden/>
              </w:rPr>
              <w:fldChar w:fldCharType="end"/>
            </w:r>
          </w:hyperlink>
        </w:p>
        <w:p w14:paraId="41A24B04" w14:textId="3C80403F" w:rsidR="00E45E35" w:rsidRDefault="00E45E35">
          <w:pPr>
            <w:pStyle w:val="Spistreci3"/>
            <w:tabs>
              <w:tab w:val="left" w:pos="1701"/>
            </w:tabs>
            <w:rPr>
              <w:rFonts w:asciiTheme="minorHAnsi" w:eastAsiaTheme="minorEastAsia" w:hAnsiTheme="minorHAnsi" w:cstheme="minorBidi"/>
              <w:noProof/>
              <w:kern w:val="2"/>
              <w:sz w:val="22"/>
              <w:lang w:eastAsia="pl-PL"/>
              <w14:ligatures w14:val="standardContextual"/>
            </w:rPr>
          </w:pPr>
          <w:hyperlink w:anchor="_Toc155225835" w:history="1">
            <w:r w:rsidRPr="00A93F30">
              <w:rPr>
                <w:rStyle w:val="Hipercze"/>
                <w:noProof/>
              </w:rPr>
              <w:t>6.2.4.</w:t>
            </w:r>
            <w:r>
              <w:rPr>
                <w:rFonts w:asciiTheme="minorHAnsi" w:eastAsiaTheme="minorEastAsia" w:hAnsiTheme="minorHAnsi" w:cstheme="minorBidi"/>
                <w:noProof/>
                <w:kern w:val="2"/>
                <w:sz w:val="22"/>
                <w:lang w:eastAsia="pl-PL"/>
                <w14:ligatures w14:val="standardContextual"/>
              </w:rPr>
              <w:tab/>
            </w:r>
            <w:r w:rsidRPr="00A93F30">
              <w:rPr>
                <w:rStyle w:val="Hipercze"/>
                <w:noProof/>
              </w:rPr>
              <w:t>Wnioski</w:t>
            </w:r>
            <w:r>
              <w:rPr>
                <w:noProof/>
                <w:webHidden/>
              </w:rPr>
              <w:tab/>
            </w:r>
            <w:r>
              <w:rPr>
                <w:noProof/>
                <w:webHidden/>
              </w:rPr>
              <w:fldChar w:fldCharType="begin"/>
            </w:r>
            <w:r>
              <w:rPr>
                <w:noProof/>
                <w:webHidden/>
              </w:rPr>
              <w:instrText xml:space="preserve"> PAGEREF _Toc155225835 \h </w:instrText>
            </w:r>
            <w:r>
              <w:rPr>
                <w:noProof/>
                <w:webHidden/>
              </w:rPr>
            </w:r>
            <w:r>
              <w:rPr>
                <w:noProof/>
                <w:webHidden/>
              </w:rPr>
              <w:fldChar w:fldCharType="separate"/>
            </w:r>
            <w:r>
              <w:rPr>
                <w:noProof/>
                <w:webHidden/>
              </w:rPr>
              <w:t>50</w:t>
            </w:r>
            <w:r>
              <w:rPr>
                <w:noProof/>
                <w:webHidden/>
              </w:rPr>
              <w:fldChar w:fldCharType="end"/>
            </w:r>
          </w:hyperlink>
        </w:p>
        <w:p w14:paraId="0A24BECF" w14:textId="3CAA51F7" w:rsidR="00E45E35" w:rsidRDefault="00E45E35">
          <w:pPr>
            <w:pStyle w:val="Spistreci1"/>
            <w:rPr>
              <w:rFonts w:asciiTheme="minorHAnsi" w:eastAsiaTheme="minorEastAsia" w:hAnsiTheme="minorHAnsi" w:cstheme="minorBidi"/>
              <w:b w:val="0"/>
              <w:bCs w:val="0"/>
              <w:kern w:val="2"/>
              <w:sz w:val="22"/>
              <w:lang w:eastAsia="pl-PL"/>
              <w14:ligatures w14:val="standardContextual"/>
            </w:rPr>
          </w:pPr>
          <w:hyperlink w:anchor="_Toc155225836" w:history="1">
            <w:r w:rsidRPr="00A93F30">
              <w:rPr>
                <w:rStyle w:val="Hipercze"/>
              </w:rPr>
              <w:t>7.</w:t>
            </w:r>
            <w:r>
              <w:rPr>
                <w:rFonts w:asciiTheme="minorHAnsi" w:eastAsiaTheme="minorEastAsia" w:hAnsiTheme="minorHAnsi" w:cstheme="minorBidi"/>
                <w:b w:val="0"/>
                <w:bCs w:val="0"/>
                <w:kern w:val="2"/>
                <w:sz w:val="22"/>
                <w:lang w:eastAsia="pl-PL"/>
                <w14:ligatures w14:val="standardContextual"/>
              </w:rPr>
              <w:tab/>
            </w:r>
            <w:r w:rsidRPr="00A93F30">
              <w:rPr>
                <w:rStyle w:val="Hipercze"/>
              </w:rPr>
              <w:t>Podsumowanie</w:t>
            </w:r>
            <w:r>
              <w:rPr>
                <w:webHidden/>
              </w:rPr>
              <w:tab/>
            </w:r>
            <w:r>
              <w:rPr>
                <w:webHidden/>
              </w:rPr>
              <w:fldChar w:fldCharType="begin"/>
            </w:r>
            <w:r>
              <w:rPr>
                <w:webHidden/>
              </w:rPr>
              <w:instrText xml:space="preserve"> PAGEREF _Toc155225836 \h </w:instrText>
            </w:r>
            <w:r>
              <w:rPr>
                <w:webHidden/>
              </w:rPr>
            </w:r>
            <w:r>
              <w:rPr>
                <w:webHidden/>
              </w:rPr>
              <w:fldChar w:fldCharType="separate"/>
            </w:r>
            <w:r>
              <w:rPr>
                <w:webHidden/>
              </w:rPr>
              <w:t>51</w:t>
            </w:r>
            <w:r>
              <w:rPr>
                <w:webHidden/>
              </w:rPr>
              <w:fldChar w:fldCharType="end"/>
            </w:r>
          </w:hyperlink>
        </w:p>
        <w:p w14:paraId="3EB8C352" w14:textId="5F5FC1D8" w:rsidR="00E45E35" w:rsidRDefault="00E45E35">
          <w:pPr>
            <w:pStyle w:val="Spistreci1"/>
            <w:rPr>
              <w:rFonts w:asciiTheme="minorHAnsi" w:eastAsiaTheme="minorEastAsia" w:hAnsiTheme="minorHAnsi" w:cstheme="minorBidi"/>
              <w:b w:val="0"/>
              <w:bCs w:val="0"/>
              <w:kern w:val="2"/>
              <w:sz w:val="22"/>
              <w:lang w:eastAsia="pl-PL"/>
              <w14:ligatures w14:val="standardContextual"/>
            </w:rPr>
          </w:pPr>
          <w:hyperlink w:anchor="_Toc155225837" w:history="1">
            <w:r w:rsidRPr="00A93F30">
              <w:rPr>
                <w:rStyle w:val="Hipercze"/>
              </w:rPr>
              <w:t>8.</w:t>
            </w:r>
            <w:r>
              <w:rPr>
                <w:rFonts w:asciiTheme="minorHAnsi" w:eastAsiaTheme="minorEastAsia" w:hAnsiTheme="minorHAnsi" w:cstheme="minorBidi"/>
                <w:b w:val="0"/>
                <w:bCs w:val="0"/>
                <w:kern w:val="2"/>
                <w:sz w:val="22"/>
                <w:lang w:eastAsia="pl-PL"/>
                <w14:ligatures w14:val="standardContextual"/>
              </w:rPr>
              <w:tab/>
            </w:r>
            <w:r w:rsidRPr="00A93F30">
              <w:rPr>
                <w:rStyle w:val="Hipercze"/>
              </w:rPr>
              <w:t>Bibliografia</w:t>
            </w:r>
            <w:r>
              <w:rPr>
                <w:webHidden/>
              </w:rPr>
              <w:tab/>
            </w:r>
            <w:r>
              <w:rPr>
                <w:webHidden/>
              </w:rPr>
              <w:fldChar w:fldCharType="begin"/>
            </w:r>
            <w:r>
              <w:rPr>
                <w:webHidden/>
              </w:rPr>
              <w:instrText xml:space="preserve"> PAGEREF _Toc155225837 \h </w:instrText>
            </w:r>
            <w:r>
              <w:rPr>
                <w:webHidden/>
              </w:rPr>
            </w:r>
            <w:r>
              <w:rPr>
                <w:webHidden/>
              </w:rPr>
              <w:fldChar w:fldCharType="separate"/>
            </w:r>
            <w:r>
              <w:rPr>
                <w:webHidden/>
              </w:rPr>
              <w:t>53</w:t>
            </w:r>
            <w:r>
              <w:rPr>
                <w:webHidden/>
              </w:rPr>
              <w:fldChar w:fldCharType="end"/>
            </w:r>
          </w:hyperlink>
        </w:p>
        <w:p w14:paraId="6E2E7EBE" w14:textId="5129FC80" w:rsidR="0022443A" w:rsidRPr="006B2EA9" w:rsidRDefault="0022443A" w:rsidP="0022443A">
          <w:pPr>
            <w:rPr>
              <w:rFonts w:asciiTheme="minorHAnsi" w:hAnsiTheme="minorHAnsi" w:cstheme="minorHAnsi"/>
            </w:rPr>
          </w:pPr>
          <w:r w:rsidRPr="006B2EA9">
            <w:rPr>
              <w:rFonts w:asciiTheme="minorHAnsi" w:hAnsiTheme="minorHAnsi" w:cstheme="minorHAnsi"/>
            </w:rPr>
            <w:fldChar w:fldCharType="end"/>
          </w:r>
        </w:p>
      </w:sdtContent>
    </w:sdt>
    <w:p w14:paraId="7BEC7DB2" w14:textId="77777777" w:rsidR="00355253" w:rsidRPr="006B2EA9" w:rsidRDefault="00355253">
      <w:pPr>
        <w:rPr>
          <w:rFonts w:asciiTheme="minorHAnsi" w:hAnsiTheme="minorHAnsi" w:cstheme="minorHAnsi"/>
        </w:rPr>
      </w:pPr>
    </w:p>
    <w:p w14:paraId="7A6828A9" w14:textId="72773D72" w:rsidR="0022443A" w:rsidRPr="006B2EA9" w:rsidRDefault="0022443A">
      <w:pPr>
        <w:rPr>
          <w:rFonts w:asciiTheme="minorHAnsi" w:eastAsiaTheme="majorEastAsia" w:hAnsiTheme="minorHAnsi" w:cstheme="minorHAnsi"/>
          <w:b/>
          <w:bCs/>
          <w:sz w:val="36"/>
          <w:szCs w:val="28"/>
        </w:rPr>
      </w:pPr>
      <w:r w:rsidRPr="006B2EA9">
        <w:rPr>
          <w:rFonts w:asciiTheme="minorHAnsi" w:hAnsiTheme="minorHAnsi" w:cstheme="minorHAnsi"/>
        </w:rPr>
        <w:br w:type="page"/>
      </w:r>
    </w:p>
    <w:p w14:paraId="693C18FB" w14:textId="00956490" w:rsidR="00355253" w:rsidRDefault="00355253" w:rsidP="00834E42">
      <w:pPr>
        <w:pStyle w:val="Nagwek1"/>
      </w:pPr>
      <w:bookmarkStart w:id="1" w:name="_Toc155225807"/>
      <w:r w:rsidRPr="006B2EA9">
        <w:lastRenderedPageBreak/>
        <w:t>Wstęp</w:t>
      </w:r>
      <w:bookmarkEnd w:id="1"/>
    </w:p>
    <w:p w14:paraId="79580BFF" w14:textId="77777777" w:rsidR="00F6647B" w:rsidRPr="00F6647B" w:rsidRDefault="00F6647B" w:rsidP="00F6647B">
      <w:pPr>
        <w:pStyle w:val="Tekstpodstawowy"/>
      </w:pPr>
    </w:p>
    <w:p w14:paraId="0C7110C8" w14:textId="5EC7C958" w:rsidR="00460699" w:rsidRDefault="00F6647B" w:rsidP="005A1532">
      <w:pPr>
        <w:pStyle w:val="Tekstpodstawowy"/>
        <w:rPr>
          <w:rFonts w:asciiTheme="minorHAnsi" w:hAnsiTheme="minorHAnsi" w:cstheme="minorHAnsi"/>
          <w:szCs w:val="24"/>
        </w:rPr>
      </w:pPr>
      <w:r w:rsidRPr="00F6647B">
        <w:rPr>
          <w:rFonts w:asciiTheme="minorHAnsi" w:hAnsiTheme="minorHAnsi" w:cstheme="minorHAnsi"/>
          <w:szCs w:val="24"/>
        </w:rPr>
        <w:t>W dobie cyfryzacji, świat sportu przechodzi transformację, w której technologia zyskuje na znaczeniu jako kluczowy element zapewniający sprawiedliwość i dynamikę rozgrywek.</w:t>
      </w:r>
      <w:r w:rsidR="00996EF9" w:rsidRPr="006B2EA9">
        <w:rPr>
          <w:rFonts w:asciiTheme="minorHAnsi" w:hAnsiTheme="minorHAnsi" w:cstheme="minorHAnsi"/>
          <w:szCs w:val="24"/>
        </w:rPr>
        <w:t xml:space="preserve"> </w:t>
      </w:r>
      <w:r w:rsidR="004B6BD0" w:rsidRPr="006B2EA9">
        <w:rPr>
          <w:rFonts w:asciiTheme="minorHAnsi" w:hAnsiTheme="minorHAnsi" w:cstheme="minorHAnsi"/>
          <w:szCs w:val="24"/>
        </w:rPr>
        <w:t xml:space="preserve">Sędziowie sportowi pełnią kluczową rolę w </w:t>
      </w:r>
      <w:r w:rsidR="00996EF9" w:rsidRPr="006B2EA9">
        <w:rPr>
          <w:rFonts w:asciiTheme="minorHAnsi" w:hAnsiTheme="minorHAnsi" w:cstheme="minorHAnsi"/>
          <w:szCs w:val="24"/>
        </w:rPr>
        <w:t>pilnowaniu przestrzegania</w:t>
      </w:r>
      <w:r w:rsidR="001A78B6" w:rsidRPr="006B2EA9">
        <w:rPr>
          <w:rFonts w:asciiTheme="minorHAnsi" w:hAnsiTheme="minorHAnsi" w:cstheme="minorHAnsi"/>
          <w:szCs w:val="24"/>
        </w:rPr>
        <w:t xml:space="preserve"> </w:t>
      </w:r>
      <w:r w:rsidR="00996EF9" w:rsidRPr="006B2EA9">
        <w:rPr>
          <w:rFonts w:asciiTheme="minorHAnsi" w:hAnsiTheme="minorHAnsi" w:cstheme="minorHAnsi"/>
          <w:szCs w:val="24"/>
        </w:rPr>
        <w:t xml:space="preserve">przepisów gry i wymagane jest, aby podejmowane przez nich decyzje były szybkie i skuteczne. Komunikacja pomiędzy członkami zespołu sędziowskiego jest niezbędna. </w:t>
      </w:r>
      <w:r w:rsidR="001A78B6" w:rsidRPr="006B2EA9">
        <w:rPr>
          <w:rFonts w:asciiTheme="minorHAnsi" w:hAnsiTheme="minorHAnsi" w:cstheme="minorHAnsi"/>
          <w:szCs w:val="24"/>
        </w:rPr>
        <w:t xml:space="preserve">Poprzez rozwój technologii bezprzewodowej, </w:t>
      </w:r>
      <w:r w:rsidR="0077123A" w:rsidRPr="006B2EA9">
        <w:rPr>
          <w:rFonts w:asciiTheme="minorHAnsi" w:hAnsiTheme="minorHAnsi" w:cstheme="minorHAnsi"/>
          <w:szCs w:val="24"/>
        </w:rPr>
        <w:t>sędzia piłkarski w trakcie spotkania ma do dyspozycji</w:t>
      </w:r>
      <w:r w:rsidR="00460699" w:rsidRPr="006B2EA9">
        <w:rPr>
          <w:rFonts w:asciiTheme="minorHAnsi" w:hAnsiTheme="minorHAnsi" w:cstheme="minorHAnsi"/>
          <w:szCs w:val="24"/>
        </w:rPr>
        <w:t xml:space="preserve"> </w:t>
      </w:r>
      <w:r w:rsidR="0077123A" w:rsidRPr="006B2EA9">
        <w:rPr>
          <w:rFonts w:asciiTheme="minorHAnsi" w:hAnsiTheme="minorHAnsi" w:cstheme="minorHAnsi"/>
          <w:szCs w:val="24"/>
        </w:rPr>
        <w:t>komunikacj</w:t>
      </w:r>
      <w:r w:rsidR="00460699" w:rsidRPr="006B2EA9">
        <w:rPr>
          <w:rFonts w:asciiTheme="minorHAnsi" w:hAnsiTheme="minorHAnsi" w:cstheme="minorHAnsi"/>
          <w:szCs w:val="24"/>
        </w:rPr>
        <w:t>ę</w:t>
      </w:r>
      <w:r w:rsidR="0077123A" w:rsidRPr="006B2EA9">
        <w:rPr>
          <w:rFonts w:asciiTheme="minorHAnsi" w:hAnsiTheme="minorHAnsi" w:cstheme="minorHAnsi"/>
          <w:szCs w:val="24"/>
        </w:rPr>
        <w:t xml:space="preserve"> głosow</w:t>
      </w:r>
      <w:r w:rsidR="00460699" w:rsidRPr="006B2EA9">
        <w:rPr>
          <w:rFonts w:asciiTheme="minorHAnsi" w:hAnsiTheme="minorHAnsi" w:cstheme="minorHAnsi"/>
          <w:szCs w:val="24"/>
        </w:rPr>
        <w:t>ą</w:t>
      </w:r>
      <w:r w:rsidR="0077123A" w:rsidRPr="006B2EA9">
        <w:rPr>
          <w:rFonts w:asciiTheme="minorHAnsi" w:hAnsiTheme="minorHAnsi" w:cstheme="minorHAnsi"/>
          <w:szCs w:val="24"/>
        </w:rPr>
        <w:t xml:space="preserve"> poprzez zestaw słuchawkowy</w:t>
      </w:r>
      <w:r w:rsidR="00460699" w:rsidRPr="006B2EA9">
        <w:rPr>
          <w:rFonts w:asciiTheme="minorHAnsi" w:hAnsiTheme="minorHAnsi" w:cstheme="minorHAnsi"/>
          <w:szCs w:val="24"/>
        </w:rPr>
        <w:t>, a także cichą komunikację za pomocą chorągiewki. Niniejsza praca skupia się na projekcie oraz implementacji elektronicznej flagi sędziowskiej.</w:t>
      </w:r>
    </w:p>
    <w:p w14:paraId="15059313" w14:textId="77777777" w:rsidR="005A1532" w:rsidRPr="006B2EA9" w:rsidRDefault="005A1532" w:rsidP="005A1532">
      <w:pPr>
        <w:pStyle w:val="Tekstpodstawowy"/>
        <w:rPr>
          <w:rFonts w:asciiTheme="minorHAnsi" w:hAnsiTheme="minorHAnsi" w:cstheme="minorHAnsi"/>
          <w:szCs w:val="24"/>
        </w:rPr>
      </w:pPr>
    </w:p>
    <w:p w14:paraId="07898387" w14:textId="61F84877" w:rsidR="00537872" w:rsidRDefault="021AD268" w:rsidP="17AA679D">
      <w:pPr>
        <w:pStyle w:val="Tekstpodstawowy"/>
        <w:rPr>
          <w:rFonts w:asciiTheme="minorHAnsi" w:hAnsiTheme="minorHAnsi" w:cstheme="minorBidi"/>
        </w:rPr>
      </w:pPr>
      <w:r w:rsidRPr="17AA679D">
        <w:rPr>
          <w:rFonts w:asciiTheme="minorHAnsi" w:hAnsiTheme="minorHAnsi" w:cstheme="minorBidi"/>
        </w:rPr>
        <w:t xml:space="preserve">Motywacją do zrobienia tego projektu, była obserwacja, </w:t>
      </w:r>
      <w:r w:rsidR="65A47433" w:rsidRPr="17AA679D">
        <w:rPr>
          <w:rFonts w:asciiTheme="minorHAnsi" w:hAnsiTheme="minorHAnsi" w:cstheme="minorBidi"/>
        </w:rPr>
        <w:t>że</w:t>
      </w:r>
      <w:r w:rsidR="7C9D2248" w:rsidRPr="17AA679D">
        <w:rPr>
          <w:rFonts w:asciiTheme="minorHAnsi" w:hAnsiTheme="minorHAnsi" w:cstheme="minorBidi"/>
        </w:rPr>
        <w:t xml:space="preserve"> sędziowie z niższych szczebli rozgrywkowych nie stosują tego rodzaju komunikacji. Powodem tego jest zbyt </w:t>
      </w:r>
      <w:r w:rsidR="79758B04" w:rsidRPr="17AA679D">
        <w:rPr>
          <w:rFonts w:asciiTheme="minorHAnsi" w:hAnsiTheme="minorHAnsi" w:cstheme="minorBidi"/>
        </w:rPr>
        <w:t xml:space="preserve">wysoka </w:t>
      </w:r>
      <w:r w:rsidR="7C9D2248" w:rsidRPr="17AA679D">
        <w:rPr>
          <w:rFonts w:asciiTheme="minorHAnsi" w:hAnsiTheme="minorHAnsi" w:cstheme="minorBidi"/>
        </w:rPr>
        <w:t xml:space="preserve">cena </w:t>
      </w:r>
      <w:r w:rsidR="30C82EAA" w:rsidRPr="17AA679D">
        <w:rPr>
          <w:rFonts w:asciiTheme="minorHAnsi" w:hAnsiTheme="minorHAnsi" w:cstheme="minorBidi"/>
        </w:rPr>
        <w:t xml:space="preserve">elektronicznych </w:t>
      </w:r>
      <w:r w:rsidR="7C9D2248" w:rsidRPr="17AA679D">
        <w:rPr>
          <w:rFonts w:asciiTheme="minorHAnsi" w:hAnsiTheme="minorHAnsi" w:cstheme="minorBidi"/>
        </w:rPr>
        <w:t xml:space="preserve">chorągiewek na rynku. Będąc świadomym </w:t>
      </w:r>
      <w:r w:rsidR="3C8CEB99" w:rsidRPr="17AA679D">
        <w:rPr>
          <w:rFonts w:asciiTheme="minorHAnsi" w:hAnsiTheme="minorHAnsi" w:cstheme="minorBidi"/>
        </w:rPr>
        <w:t>jak dużą rolę odgrywa</w:t>
      </w:r>
      <w:r w:rsidR="0E0D2A5B" w:rsidRPr="17AA679D">
        <w:rPr>
          <w:rFonts w:asciiTheme="minorHAnsi" w:hAnsiTheme="minorHAnsi" w:cstheme="minorBidi"/>
        </w:rPr>
        <w:t xml:space="preserve"> ten produkt </w:t>
      </w:r>
      <w:r w:rsidR="3C8CEB99" w:rsidRPr="17AA679D">
        <w:rPr>
          <w:rFonts w:asciiTheme="minorHAnsi" w:hAnsiTheme="minorHAnsi" w:cstheme="minorBidi"/>
        </w:rPr>
        <w:t>w</w:t>
      </w:r>
      <w:r w:rsidR="0E0D2A5B" w:rsidRPr="17AA679D">
        <w:rPr>
          <w:rFonts w:asciiTheme="minorHAnsi" w:hAnsiTheme="minorHAnsi" w:cstheme="minorBidi"/>
        </w:rPr>
        <w:t xml:space="preserve"> </w:t>
      </w:r>
      <w:r w:rsidR="3C8CEB99" w:rsidRPr="17AA679D">
        <w:rPr>
          <w:rFonts w:asciiTheme="minorHAnsi" w:hAnsiTheme="minorHAnsi" w:cstheme="minorBidi"/>
        </w:rPr>
        <w:t>podejmowa</w:t>
      </w:r>
      <w:r w:rsidR="0E0D2A5B" w:rsidRPr="17AA679D">
        <w:rPr>
          <w:rFonts w:asciiTheme="minorHAnsi" w:hAnsiTheme="minorHAnsi" w:cstheme="minorBidi"/>
        </w:rPr>
        <w:t xml:space="preserve">niu </w:t>
      </w:r>
      <w:r w:rsidR="7C29439A" w:rsidRPr="17AA679D">
        <w:rPr>
          <w:rFonts w:asciiTheme="minorHAnsi" w:hAnsiTheme="minorHAnsi" w:cstheme="minorBidi"/>
        </w:rPr>
        <w:t>prawidłowych decyzji, postanowi</w:t>
      </w:r>
      <w:r w:rsidR="260207D9" w:rsidRPr="17AA679D">
        <w:rPr>
          <w:rFonts w:asciiTheme="minorHAnsi" w:hAnsiTheme="minorHAnsi" w:cstheme="minorBidi"/>
        </w:rPr>
        <w:t>ono</w:t>
      </w:r>
      <w:r w:rsidR="7C29439A" w:rsidRPr="17AA679D">
        <w:rPr>
          <w:rFonts w:asciiTheme="minorHAnsi" w:hAnsiTheme="minorHAnsi" w:cstheme="minorBidi"/>
        </w:rPr>
        <w:t xml:space="preserve"> zaprojektować urządzenie, które</w:t>
      </w:r>
      <w:r w:rsidR="0E0D2A5B" w:rsidRPr="17AA679D">
        <w:rPr>
          <w:rFonts w:asciiTheme="minorHAnsi" w:hAnsiTheme="minorHAnsi" w:cstheme="minorBidi"/>
        </w:rPr>
        <w:t xml:space="preserve"> </w:t>
      </w:r>
      <w:r w:rsidR="121CC777" w:rsidRPr="17AA679D">
        <w:rPr>
          <w:rFonts w:asciiTheme="minorHAnsi" w:hAnsiTheme="minorHAnsi" w:cstheme="minorBidi"/>
        </w:rPr>
        <w:t xml:space="preserve">będzie spełniać tą samą funkcjonalność </w:t>
      </w:r>
      <w:r w:rsidR="260207D9" w:rsidRPr="17AA679D">
        <w:rPr>
          <w:rFonts w:asciiTheme="minorHAnsi" w:hAnsiTheme="minorHAnsi" w:cstheme="minorBidi"/>
        </w:rPr>
        <w:t xml:space="preserve">oraz </w:t>
      </w:r>
      <w:r w:rsidR="467D79C5" w:rsidRPr="17AA679D">
        <w:rPr>
          <w:rFonts w:asciiTheme="minorHAnsi" w:hAnsiTheme="minorHAnsi" w:cstheme="minorBidi"/>
        </w:rPr>
        <w:t>będzie dostępne</w:t>
      </w:r>
      <w:r w:rsidR="7C29439A" w:rsidRPr="17AA679D">
        <w:rPr>
          <w:rFonts w:asciiTheme="minorHAnsi" w:hAnsiTheme="minorHAnsi" w:cstheme="minorBidi"/>
        </w:rPr>
        <w:t xml:space="preserve"> cenowo dla szerszego grona sędziów.</w:t>
      </w:r>
    </w:p>
    <w:p w14:paraId="0C8D099A" w14:textId="77777777" w:rsidR="005A1532" w:rsidRPr="006B2EA9" w:rsidRDefault="005A1532" w:rsidP="00537872">
      <w:pPr>
        <w:pStyle w:val="Tekstpodstawowy"/>
        <w:rPr>
          <w:rFonts w:asciiTheme="minorHAnsi" w:hAnsiTheme="minorHAnsi" w:cstheme="minorHAnsi"/>
          <w:szCs w:val="24"/>
        </w:rPr>
      </w:pPr>
    </w:p>
    <w:p w14:paraId="76D6AA9D" w14:textId="43C52284" w:rsidR="005A1532" w:rsidRDefault="467D79C5" w:rsidP="17AA679D">
      <w:pPr>
        <w:pStyle w:val="Tekstpodstawowy"/>
        <w:rPr>
          <w:rFonts w:asciiTheme="minorHAnsi" w:hAnsiTheme="minorHAnsi" w:cstheme="minorBidi"/>
        </w:rPr>
      </w:pPr>
      <w:r w:rsidRPr="17AA679D">
        <w:rPr>
          <w:rFonts w:asciiTheme="minorHAnsi" w:hAnsiTheme="minorHAnsi" w:cstheme="minorBidi"/>
        </w:rPr>
        <w:t xml:space="preserve">Celem pracy </w:t>
      </w:r>
      <w:r w:rsidR="4B93D35F" w:rsidRPr="17AA679D">
        <w:rPr>
          <w:rFonts w:asciiTheme="minorHAnsi" w:hAnsiTheme="minorHAnsi" w:cstheme="minorBidi"/>
        </w:rPr>
        <w:t xml:space="preserve">było </w:t>
      </w:r>
      <w:r w:rsidRPr="17AA679D">
        <w:rPr>
          <w:rFonts w:asciiTheme="minorHAnsi" w:hAnsiTheme="minorHAnsi" w:cstheme="minorBidi"/>
        </w:rPr>
        <w:t xml:space="preserve">zaprojektowanie i wykonanie prototypu elektronicznych flag sędziowskich wraz z odbiornikiem, które komunikują się między sobą za pomocą technologii </w:t>
      </w:r>
      <w:proofErr w:type="spellStart"/>
      <w:r w:rsidRPr="17AA679D">
        <w:rPr>
          <w:rFonts w:asciiTheme="minorHAnsi" w:hAnsiTheme="minorHAnsi" w:cstheme="minorBidi"/>
        </w:rPr>
        <w:t>LoRa</w:t>
      </w:r>
      <w:proofErr w:type="spellEnd"/>
      <w:r w:rsidRPr="17AA679D">
        <w:rPr>
          <w:rFonts w:asciiTheme="minorHAnsi" w:hAnsiTheme="minorHAnsi" w:cstheme="minorBidi"/>
        </w:rPr>
        <w:t>. Głównym założeniem jest umożliwienie cichej i niezawodnej komunikacji w zespole sędziowskim</w:t>
      </w:r>
      <w:del w:id="2" w:author="Łukasz Krzak" w:date="2023-12-29T10:44:00Z">
        <w:r w:rsidR="00F6647B" w:rsidRPr="17AA679D" w:rsidDel="467D79C5">
          <w:rPr>
            <w:rFonts w:asciiTheme="minorHAnsi" w:hAnsiTheme="minorHAnsi" w:cstheme="minorBidi"/>
          </w:rPr>
          <w:delText>,</w:delText>
        </w:r>
      </w:del>
      <w:r w:rsidRPr="17AA679D">
        <w:rPr>
          <w:rFonts w:asciiTheme="minorHAnsi" w:hAnsiTheme="minorHAnsi" w:cstheme="minorBidi"/>
        </w:rPr>
        <w:t xml:space="preserve"> tak</w:t>
      </w:r>
      <w:ins w:id="3" w:author="Łukasz Krzak" w:date="2023-12-29T10:44:00Z">
        <w:r w:rsidR="04BE1282" w:rsidRPr="17AA679D">
          <w:rPr>
            <w:rFonts w:asciiTheme="minorHAnsi" w:hAnsiTheme="minorHAnsi" w:cstheme="minorBidi"/>
          </w:rPr>
          <w:t>,</w:t>
        </w:r>
      </w:ins>
      <w:r w:rsidRPr="17AA679D">
        <w:rPr>
          <w:rFonts w:asciiTheme="minorHAnsi" w:hAnsiTheme="minorHAnsi" w:cstheme="minorBidi"/>
        </w:rPr>
        <w:t xml:space="preserve"> aby po naciśnięciu przycisku na chorągiewce, sędzia główny otrzymywał sygnał dźwiękowy bezpośrednio na swoje ramię.</w:t>
      </w:r>
    </w:p>
    <w:p w14:paraId="3E732558" w14:textId="77777777" w:rsidR="00F6647B" w:rsidRPr="006B2EA9" w:rsidRDefault="00F6647B" w:rsidP="00537872">
      <w:pPr>
        <w:pStyle w:val="Tekstpodstawowy"/>
        <w:rPr>
          <w:rFonts w:asciiTheme="minorHAnsi" w:hAnsiTheme="minorHAnsi" w:cstheme="minorHAnsi"/>
          <w:szCs w:val="24"/>
        </w:rPr>
      </w:pPr>
    </w:p>
    <w:p w14:paraId="2D5B7AF3" w14:textId="709C7CF9" w:rsidR="005A1532" w:rsidRDefault="000A50F1" w:rsidP="00537872">
      <w:pPr>
        <w:pStyle w:val="Tekstpodstawowy"/>
        <w:rPr>
          <w:rFonts w:asciiTheme="minorHAnsi" w:hAnsiTheme="minorHAnsi" w:cstheme="minorHAnsi"/>
          <w:szCs w:val="24"/>
        </w:rPr>
      </w:pPr>
      <w:r w:rsidRPr="000A50F1">
        <w:rPr>
          <w:rFonts w:asciiTheme="minorHAnsi" w:hAnsiTheme="minorHAnsi" w:cstheme="minorHAnsi"/>
          <w:szCs w:val="24"/>
        </w:rPr>
        <w:t xml:space="preserve">Rozdział drugi przedstawia analizę rynku elektronicznych flag sędziowskich, ich funkcjonalności oraz relację jakości do ceny. Następnie, w rozdziale trzecim, omówione zostały technologie i narzędzia wykorzystane w projekcie, w tym technologia </w:t>
      </w:r>
      <w:proofErr w:type="spellStart"/>
      <w:r w:rsidRPr="000A50F1">
        <w:rPr>
          <w:rFonts w:asciiTheme="minorHAnsi" w:hAnsiTheme="minorHAnsi" w:cstheme="minorHAnsi"/>
          <w:szCs w:val="24"/>
        </w:rPr>
        <w:t>LoRa</w:t>
      </w:r>
      <w:proofErr w:type="spellEnd"/>
      <w:r w:rsidRPr="000A50F1">
        <w:rPr>
          <w:rFonts w:asciiTheme="minorHAnsi" w:hAnsiTheme="minorHAnsi" w:cstheme="minorHAnsi"/>
          <w:szCs w:val="24"/>
        </w:rPr>
        <w:t xml:space="preserve"> oraz oprogramowanie wspomagające projektowanie i programowanie urządzeń.</w:t>
      </w:r>
    </w:p>
    <w:p w14:paraId="690D2448" w14:textId="77777777" w:rsidR="000A50F1" w:rsidRDefault="000A50F1" w:rsidP="00537872">
      <w:pPr>
        <w:pStyle w:val="Tekstpodstawowy"/>
        <w:rPr>
          <w:rFonts w:asciiTheme="minorHAnsi" w:hAnsiTheme="minorHAnsi" w:cstheme="minorHAnsi"/>
          <w:szCs w:val="24"/>
        </w:rPr>
      </w:pPr>
    </w:p>
    <w:p w14:paraId="0689018C" w14:textId="349B3FBF" w:rsidR="002B5C14" w:rsidRDefault="335AC771" w:rsidP="17AA679D">
      <w:pPr>
        <w:pStyle w:val="Tekstpodstawowy"/>
        <w:rPr>
          <w:rFonts w:asciiTheme="minorHAnsi" w:hAnsiTheme="minorHAnsi" w:cstheme="minorBidi"/>
        </w:rPr>
      </w:pPr>
      <w:r w:rsidRPr="17AA679D">
        <w:rPr>
          <w:rFonts w:asciiTheme="minorHAnsi" w:hAnsiTheme="minorHAnsi" w:cstheme="minorBidi"/>
        </w:rPr>
        <w:t xml:space="preserve">W rozdziale czwartym szczegółowo opisano projekt płyty drukowanej (PCB), która stanowi fundament dla elektronicznych komponentów </w:t>
      </w:r>
      <w:r w:rsidR="6F169ED8" w:rsidRPr="17AA679D">
        <w:rPr>
          <w:rFonts w:asciiTheme="minorHAnsi" w:hAnsiTheme="minorHAnsi" w:cstheme="minorBidi"/>
        </w:rPr>
        <w:t xml:space="preserve">opracowanego </w:t>
      </w:r>
      <w:r w:rsidRPr="17AA679D">
        <w:rPr>
          <w:rFonts w:asciiTheme="minorHAnsi" w:hAnsiTheme="minorHAnsi" w:cstheme="minorBidi"/>
        </w:rPr>
        <w:t xml:space="preserve">urządzenia, wraz z analizą celów projektowych, metodologią opracowania schematów i rozmieszczenia elementów, a także kryteriami doboru poszczególnych części. Następnie, rozdział piąty koncentruje się na procesie </w:t>
      </w:r>
      <w:r w:rsidRPr="17AA679D">
        <w:rPr>
          <w:rFonts w:asciiTheme="minorHAnsi" w:hAnsiTheme="minorHAnsi" w:cstheme="minorBidi"/>
        </w:rPr>
        <w:lastRenderedPageBreak/>
        <w:t xml:space="preserve">tworzenia oprogramowania, kluczowym dla funkcjonowania systemu, przedstawiając wybrane biblioteki, sterowniki oraz implementację komunikacji bezprzewodowej. </w:t>
      </w:r>
    </w:p>
    <w:p w14:paraId="13A84C83" w14:textId="77777777" w:rsidR="002B5C14" w:rsidRPr="006B2EA9" w:rsidRDefault="002B5C14" w:rsidP="00537872">
      <w:pPr>
        <w:pStyle w:val="Tekstpodstawowy"/>
        <w:rPr>
          <w:rFonts w:asciiTheme="minorHAnsi" w:hAnsiTheme="minorHAnsi" w:cstheme="minorHAnsi"/>
          <w:szCs w:val="24"/>
        </w:rPr>
      </w:pPr>
    </w:p>
    <w:p w14:paraId="3319A589" w14:textId="1CA5FC23" w:rsidR="000A50F1" w:rsidRPr="000A50F1" w:rsidRDefault="000A50F1" w:rsidP="000A50F1">
      <w:pPr>
        <w:spacing w:line="360" w:lineRule="auto"/>
        <w:ind w:firstLine="284"/>
        <w:rPr>
          <w:rFonts w:asciiTheme="minorHAnsi" w:hAnsiTheme="minorHAnsi" w:cstheme="minorHAnsi"/>
          <w:szCs w:val="24"/>
        </w:rPr>
      </w:pPr>
      <w:r w:rsidRPr="000A50F1">
        <w:rPr>
          <w:rFonts w:asciiTheme="minorHAnsi" w:hAnsiTheme="minorHAnsi" w:cstheme="minorHAnsi"/>
          <w:szCs w:val="24"/>
        </w:rPr>
        <w:t xml:space="preserve">W końcowej części pracy przedstawione zostały wyniki testów funkcjonalnych, zasięgu oraz zużycia prądu, które posłużyły do wyciągnięcia wniosków i oceny wykonanego prototypu. Całość </w:t>
      </w:r>
      <w:r>
        <w:rPr>
          <w:rFonts w:asciiTheme="minorHAnsi" w:hAnsiTheme="minorHAnsi" w:cstheme="minorHAnsi"/>
          <w:szCs w:val="24"/>
        </w:rPr>
        <w:t>zakończona</w:t>
      </w:r>
      <w:r w:rsidRPr="000A50F1">
        <w:rPr>
          <w:rFonts w:asciiTheme="minorHAnsi" w:hAnsiTheme="minorHAnsi" w:cstheme="minorHAnsi"/>
          <w:szCs w:val="24"/>
        </w:rPr>
        <w:t xml:space="preserve"> jest podsumowaniem, które integruje wszystkie elementy projektu, prezentując konkluzje i możliwe kierunki dalszego rozwoju.</w:t>
      </w:r>
    </w:p>
    <w:p w14:paraId="7B9431DD" w14:textId="3F9E330F" w:rsidR="00933276" w:rsidRPr="006B2EA9" w:rsidRDefault="00AA408D" w:rsidP="00537872">
      <w:pPr>
        <w:pStyle w:val="Tekstpodstawowy"/>
        <w:rPr>
          <w:rFonts w:asciiTheme="minorHAnsi" w:hAnsiTheme="minorHAnsi" w:cstheme="minorHAnsi"/>
          <w:szCs w:val="24"/>
        </w:rPr>
      </w:pPr>
      <w:r w:rsidRPr="006B2EA9">
        <w:rPr>
          <w:rFonts w:asciiTheme="minorHAnsi" w:hAnsiTheme="minorHAnsi" w:cstheme="minorHAnsi"/>
          <w:szCs w:val="24"/>
        </w:rPr>
        <w:br/>
      </w:r>
      <w:r w:rsidRPr="006B2EA9">
        <w:rPr>
          <w:rFonts w:asciiTheme="minorHAnsi" w:hAnsiTheme="minorHAnsi" w:cstheme="minorHAnsi"/>
          <w:szCs w:val="24"/>
        </w:rPr>
        <w:br/>
      </w:r>
    </w:p>
    <w:p w14:paraId="51744E95" w14:textId="48E7D2FC" w:rsidR="00524D0E" w:rsidRPr="006B2EA9" w:rsidRDefault="00AD6987" w:rsidP="00834E42">
      <w:pPr>
        <w:pStyle w:val="Nagwek1"/>
      </w:pPr>
      <w:bookmarkStart w:id="4" w:name="_Toc155225808"/>
      <w:r w:rsidRPr="006B2EA9">
        <w:lastRenderedPageBreak/>
        <w:t>Analiza istniejących rozwiązań</w:t>
      </w:r>
      <w:bookmarkEnd w:id="4"/>
    </w:p>
    <w:p w14:paraId="5589E962" w14:textId="77777777" w:rsidR="005A1532" w:rsidRDefault="005A1532" w:rsidP="005A1532">
      <w:pPr>
        <w:pStyle w:val="Tekstpodstawowy"/>
        <w:rPr>
          <w:b/>
          <w:bCs/>
        </w:rPr>
      </w:pPr>
    </w:p>
    <w:p w14:paraId="3CCD0399" w14:textId="7464AE91" w:rsidR="00941701" w:rsidRPr="006B2EA9" w:rsidRDefault="00941701" w:rsidP="005A1532">
      <w:pPr>
        <w:pStyle w:val="Tekstpodstawowy"/>
        <w:rPr>
          <w:b/>
          <w:bCs/>
        </w:rPr>
      </w:pPr>
      <w:r w:rsidRPr="006B2EA9">
        <w:rPr>
          <w:b/>
          <w:bCs/>
        </w:rPr>
        <w:t>Opis ogólny</w:t>
      </w:r>
    </w:p>
    <w:p w14:paraId="729217AD" w14:textId="40E2BF81" w:rsidR="00C2198E" w:rsidRPr="006B2EA9" w:rsidRDefault="009A0895" w:rsidP="005A1532">
      <w:pPr>
        <w:pStyle w:val="Tekstpodstawowy"/>
      </w:pPr>
      <w:r w:rsidRPr="006B2EA9">
        <w:t xml:space="preserve">Współczesny rynek sprzętu sędziowskiego w sporcie charakteryzuje się ciągłym postępem technologicznym, którego celem jest usprawnienie komunikacji na boisku </w:t>
      </w:r>
      <w:r w:rsidR="00083CCD" w:rsidRPr="006B2EA9">
        <w:t>oraz</w:t>
      </w:r>
      <w:r w:rsidRPr="006B2EA9">
        <w:t xml:space="preserve"> zwiększenie precyzji podejmowanych decyzji. W ramach tego rozwoju, szczególne miejsce zajmują elektroniczne flagi sędziowskie, które są kluczowym narzędziem w profesjonalnych dyscyplinach sportowych takich jak piłka nożna i rugby. Te innowacyjne urządzenia zostały zaprojektowane, aby zapewnić sędziom liniowym możliwość bezbłędnego i natychmiastowego komunikowania się z sędzią głównym, nawet w najbardziej hałaśliwych i dynamicznych warunkach meczowych.</w:t>
      </w:r>
    </w:p>
    <w:p w14:paraId="255EA36F" w14:textId="35D3D23D" w:rsidR="009A0895" w:rsidRPr="006B2EA9" w:rsidRDefault="745487A1" w:rsidP="005A1532">
      <w:pPr>
        <w:pStyle w:val="Tekstpodstawowy"/>
      </w:pPr>
      <w:r>
        <w:t>Elektroniczne flagi sędziowskie wykorzystują różnorodn</w:t>
      </w:r>
      <w:r w:rsidR="1B23D730">
        <w:t>e</w:t>
      </w:r>
      <w:r>
        <w:t xml:space="preserve"> technologi</w:t>
      </w:r>
      <w:r w:rsidR="1B23D730">
        <w:t>e</w:t>
      </w:r>
      <w:r>
        <w:t xml:space="preserve"> komunikacyjn</w:t>
      </w:r>
      <w:r w:rsidR="1B23D730">
        <w:t>e,</w:t>
      </w:r>
      <w:r>
        <w:t xml:space="preserve"> w tym systemy radiowe i dźwiękowe. Wśród dostępnych na </w:t>
      </w:r>
      <w:r w:rsidR="260207D9">
        <w:t>r</w:t>
      </w:r>
      <w:r>
        <w:t xml:space="preserve">ynku produktów wyróżniają się modele, które oferują funkcje takie jak sygnalizacja dźwiękowa o różnych poziomach głośności, wibracje, wskaźniki LED informujące o stanie naładowania baterii, ergonomiczny kształt i odporność na warunki atmosferyczne. </w:t>
      </w:r>
    </w:p>
    <w:p w14:paraId="6A88F5EC" w14:textId="0C16150D" w:rsidR="009A0895" w:rsidRPr="006B2EA9" w:rsidRDefault="009A0895" w:rsidP="005A1532">
      <w:pPr>
        <w:pStyle w:val="Tekstpodstawowy"/>
      </w:pPr>
      <w:r w:rsidRPr="006B2EA9">
        <w:t>Produkty na rynku różnią się pod względem specyfikacji, funkcjonalności i ceny, co odzwierciedla różnorodne potrzeby użytkowników oraz dynamiczny rozwój. W tym rozdziale przestawiona zostanie analiza najbardziej znaczących produktów</w:t>
      </w:r>
      <w:r w:rsidR="00C27D92" w:rsidRPr="006B2EA9">
        <w:t xml:space="preserve"> na rynku.</w:t>
      </w:r>
    </w:p>
    <w:p w14:paraId="7391E607" w14:textId="77777777" w:rsidR="005A1532" w:rsidRDefault="005A1532" w:rsidP="005A1532">
      <w:pPr>
        <w:pStyle w:val="Tekstpodstawowy"/>
        <w:rPr>
          <w:b/>
          <w:bCs/>
        </w:rPr>
      </w:pPr>
    </w:p>
    <w:p w14:paraId="0B1DDCC7" w14:textId="06F4ACB2" w:rsidR="009A0895" w:rsidRPr="006B2EA9" w:rsidRDefault="00941701" w:rsidP="005A1532">
      <w:pPr>
        <w:pStyle w:val="Tekstpodstawowy"/>
        <w:rPr>
          <w:b/>
          <w:bCs/>
        </w:rPr>
      </w:pPr>
      <w:r w:rsidRPr="006B2EA9">
        <w:rPr>
          <w:b/>
          <w:bCs/>
        </w:rPr>
        <w:t>Przegląd produktów</w:t>
      </w:r>
    </w:p>
    <w:p w14:paraId="46F3FA5D" w14:textId="056B1AA4" w:rsidR="00941701" w:rsidRPr="006B2EA9" w:rsidRDefault="466BC022" w:rsidP="005A1532">
      <w:pPr>
        <w:pStyle w:val="Tekstpodstawowy"/>
      </w:pPr>
      <w:proofErr w:type="spellStart"/>
      <w:r w:rsidRPr="17AA679D">
        <w:rPr>
          <w:b/>
          <w:bCs/>
        </w:rPr>
        <w:t>SignalBip</w:t>
      </w:r>
      <w:proofErr w:type="spellEnd"/>
      <w:r w:rsidRPr="17AA679D">
        <w:rPr>
          <w:b/>
          <w:bCs/>
        </w:rPr>
        <w:t xml:space="preserve"> </w:t>
      </w:r>
      <w:proofErr w:type="spellStart"/>
      <w:r w:rsidRPr="17AA679D">
        <w:rPr>
          <w:b/>
          <w:bCs/>
        </w:rPr>
        <w:t>Electronic</w:t>
      </w:r>
      <w:proofErr w:type="spellEnd"/>
      <w:r w:rsidRPr="17AA679D">
        <w:rPr>
          <w:b/>
          <w:bCs/>
        </w:rPr>
        <w:t xml:space="preserve"> </w:t>
      </w:r>
      <w:proofErr w:type="spellStart"/>
      <w:r w:rsidRPr="17AA679D">
        <w:rPr>
          <w:b/>
          <w:bCs/>
        </w:rPr>
        <w:t>Flags</w:t>
      </w:r>
      <w:proofErr w:type="spellEnd"/>
      <w:r w:rsidRPr="17AA679D">
        <w:rPr>
          <w:b/>
          <w:bCs/>
        </w:rPr>
        <w:t xml:space="preserve">: </w:t>
      </w:r>
      <w:r w:rsidR="50AF9E2F">
        <w:t>To n</w:t>
      </w:r>
      <w:r>
        <w:t>owoczesne flagi sędziowskie charakteryzują</w:t>
      </w:r>
      <w:r w:rsidR="260207D9">
        <w:t>ce</w:t>
      </w:r>
      <w:r>
        <w:t xml:space="preserve"> się ergonomicznymi uchwytami, wykonan</w:t>
      </w:r>
      <w:r w:rsidR="11E17066">
        <w:t>e zostały</w:t>
      </w:r>
      <w:r>
        <w:t xml:space="preserve"> z miękkiego materiału dla lepszego chwytu. Zawierają również wskaźnik LED</w:t>
      </w:r>
      <w:r w:rsidR="45AB8AE9">
        <w:t>, który sygnalizuje</w:t>
      </w:r>
      <w:r>
        <w:t xml:space="preserve"> stan </w:t>
      </w:r>
      <w:r w:rsidR="547F74B5">
        <w:t xml:space="preserve">naładowania </w:t>
      </w:r>
      <w:r>
        <w:t>baterii</w:t>
      </w:r>
      <w:r w:rsidR="260207D9">
        <w:t>, a ich średni czas ładowania</w:t>
      </w:r>
      <w:r>
        <w:t xml:space="preserve"> </w:t>
      </w:r>
      <w:r w:rsidR="260207D9">
        <w:t>wynosi</w:t>
      </w:r>
      <w:r>
        <w:t xml:space="preserve"> godzin</w:t>
      </w:r>
      <w:r w:rsidR="6793552E">
        <w:t>ę</w:t>
      </w:r>
      <w:r>
        <w:t xml:space="preserve">, co jest </w:t>
      </w:r>
      <w:r w:rsidR="695ACAE9">
        <w:t xml:space="preserve">akceptowalnym </w:t>
      </w:r>
      <w:r>
        <w:t xml:space="preserve">czasem umożliwiającym szybkie przygotowanie sprzętu do użytku. </w:t>
      </w:r>
      <w:r w:rsidR="053D0031">
        <w:t>System wykorzystuje pasmo częstotliwości od 863 do 870 MHz, co zapewnia niezawodność transmisji danych w warunkach typowych dla środowiska stadionu piłkarskiego</w:t>
      </w:r>
      <w:r>
        <w:t xml:space="preserve">. </w:t>
      </w:r>
      <w:proofErr w:type="spellStart"/>
      <w:r>
        <w:t>SignalBip</w:t>
      </w:r>
      <w:proofErr w:type="spellEnd"/>
      <w:r>
        <w:t xml:space="preserve"> oferuje trzy poziomy głośności dźwięku i pięć poziomów wibracji, co pozwala sędziemu dostosować urządzenie do własnych preferencji. W skład zestawu wchodzą dwie flagi oraz opaska na ramię z sygnałem wibracyjnym i dźwiękowym dla sędziego głównego</w:t>
      </w:r>
      <w:r w:rsidR="31C47F0F">
        <w:t xml:space="preserve"> </w:t>
      </w:r>
      <w:r w:rsidR="2C513D14">
        <w:t>[1]</w:t>
      </w:r>
      <w:r>
        <w:t>.</w:t>
      </w:r>
    </w:p>
    <w:p w14:paraId="3F50DEC2" w14:textId="77777777" w:rsidR="003E7A70" w:rsidRPr="006B2EA9" w:rsidRDefault="003E7A70" w:rsidP="009A0895">
      <w:pPr>
        <w:pStyle w:val="Tekstpodstawowy"/>
        <w:ind w:firstLine="0"/>
      </w:pPr>
    </w:p>
    <w:p w14:paraId="583D69C1" w14:textId="77777777" w:rsidR="004B67C0" w:rsidRPr="006B2EA9" w:rsidRDefault="004B67C0" w:rsidP="004B67C0">
      <w:pPr>
        <w:pStyle w:val="Tekstpodstawowy"/>
        <w:ind w:firstLine="426"/>
        <w:jc w:val="center"/>
        <w:rPr>
          <w:b/>
          <w:bCs/>
        </w:rPr>
      </w:pPr>
      <w:r w:rsidRPr="006B2EA9">
        <w:rPr>
          <w:noProof/>
        </w:rPr>
        <w:lastRenderedPageBreak/>
        <w:drawing>
          <wp:inline distT="0" distB="0" distL="0" distR="0" wp14:anchorId="7AD1DDB2" wp14:editId="6032E023">
            <wp:extent cx="5691436" cy="3996000"/>
            <wp:effectExtent l="0" t="0" r="5080" b="5080"/>
            <wp:docPr id="1113911213" name="Obraz 1113911213" descr="Obraz zawierający Materiały biurowe, narzędzie, flag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11213" name="Obraz 2" descr="Obraz zawierający Materiały biurowe, narzędzie, flaga&#10;&#10;Opis wygenerowany automatycznie"/>
                    <pic:cNvPicPr>
                      <a:picLocks noChangeAspect="1" noChangeArrowheads="1"/>
                    </pic:cNvPicPr>
                  </pic:nvPicPr>
                  <pic:blipFill rotWithShape="1">
                    <a:blip r:embed="rId15">
                      <a:extLst>
                        <a:ext uri="{28A0092B-C50C-407E-A947-70E740481C1C}">
                          <a14:useLocalDpi xmlns:a14="http://schemas.microsoft.com/office/drawing/2010/main" val="0"/>
                        </a:ext>
                      </a:extLst>
                    </a:blip>
                    <a:srcRect l="-10" t="14935" r="-10" b="14821"/>
                    <a:stretch/>
                  </pic:blipFill>
                  <pic:spPr bwMode="auto">
                    <a:xfrm>
                      <a:off x="0" y="0"/>
                      <a:ext cx="5717849" cy="4014545"/>
                    </a:xfrm>
                    <a:prstGeom prst="rect">
                      <a:avLst/>
                    </a:prstGeom>
                    <a:noFill/>
                    <a:ln>
                      <a:noFill/>
                    </a:ln>
                    <a:extLst>
                      <a:ext uri="{53640926-AAD7-44D8-BBD7-CCE9431645EC}">
                        <a14:shadowObscured xmlns:a14="http://schemas.microsoft.com/office/drawing/2010/main"/>
                      </a:ext>
                    </a:extLst>
                  </pic:spPr>
                </pic:pic>
              </a:graphicData>
            </a:graphic>
          </wp:inline>
        </w:drawing>
      </w:r>
    </w:p>
    <w:p w14:paraId="7B8C10AA" w14:textId="1C9BC78F" w:rsidR="004B67C0" w:rsidRPr="006B2EA9" w:rsidRDefault="004B67C0" w:rsidP="004B67C0">
      <w:pPr>
        <w:pStyle w:val="Legenda"/>
        <w:jc w:val="center"/>
        <w:rPr>
          <w:b/>
          <w:bCs/>
          <w:color w:val="auto"/>
        </w:rPr>
      </w:pPr>
      <w:r w:rsidRPr="006B2EA9">
        <w:rPr>
          <w:b/>
          <w:bCs/>
          <w:color w:val="auto"/>
        </w:rPr>
        <w:t xml:space="preserve">Rys. </w:t>
      </w:r>
      <w:r w:rsidRPr="006B2EA9">
        <w:rPr>
          <w:b/>
          <w:bCs/>
          <w:color w:val="auto"/>
        </w:rPr>
        <w:fldChar w:fldCharType="begin"/>
      </w:r>
      <w:r w:rsidRPr="006B2EA9">
        <w:rPr>
          <w:b/>
          <w:bCs/>
          <w:color w:val="auto"/>
        </w:rPr>
        <w:instrText xml:space="preserve"> SEQ Rys. \* ARABIC </w:instrText>
      </w:r>
      <w:r w:rsidRPr="006B2EA9">
        <w:rPr>
          <w:b/>
          <w:bCs/>
          <w:color w:val="auto"/>
        </w:rPr>
        <w:fldChar w:fldCharType="separate"/>
      </w:r>
      <w:r w:rsidR="00230785">
        <w:rPr>
          <w:b/>
          <w:bCs/>
          <w:noProof/>
          <w:color w:val="auto"/>
        </w:rPr>
        <w:t>1</w:t>
      </w:r>
      <w:r w:rsidRPr="006B2EA9">
        <w:rPr>
          <w:b/>
          <w:bCs/>
          <w:color w:val="auto"/>
        </w:rPr>
        <w:fldChar w:fldCharType="end"/>
      </w:r>
      <w:r w:rsidRPr="006B2EA9">
        <w:rPr>
          <w:color w:val="auto"/>
        </w:rPr>
        <w:t xml:space="preserve"> Zestaw flag </w:t>
      </w:r>
      <w:proofErr w:type="spellStart"/>
      <w:r w:rsidRPr="006B2EA9">
        <w:rPr>
          <w:color w:val="auto"/>
        </w:rPr>
        <w:t>SignalBip</w:t>
      </w:r>
      <w:proofErr w:type="spellEnd"/>
      <w:r w:rsidRPr="006B2EA9">
        <w:rPr>
          <w:color w:val="auto"/>
        </w:rPr>
        <w:t xml:space="preserve"> [1]</w:t>
      </w:r>
    </w:p>
    <w:p w14:paraId="26B3B223" w14:textId="77777777" w:rsidR="004B67C0" w:rsidRPr="006B2EA9" w:rsidRDefault="004B67C0" w:rsidP="003E7A70">
      <w:pPr>
        <w:pStyle w:val="Tekstpodstawowy"/>
        <w:ind w:firstLine="426"/>
        <w:rPr>
          <w:b/>
          <w:bCs/>
        </w:rPr>
      </w:pPr>
    </w:p>
    <w:p w14:paraId="77CC0109" w14:textId="77777777" w:rsidR="004B67C0" w:rsidRPr="006B2EA9" w:rsidRDefault="004B67C0" w:rsidP="003E7A70">
      <w:pPr>
        <w:pStyle w:val="Tekstpodstawowy"/>
        <w:ind w:firstLine="426"/>
        <w:rPr>
          <w:b/>
          <w:bCs/>
        </w:rPr>
      </w:pPr>
    </w:p>
    <w:p w14:paraId="3C83F8D6" w14:textId="56C5A807" w:rsidR="003E7A70" w:rsidRPr="005A1532" w:rsidRDefault="003E7A70" w:rsidP="005A1532">
      <w:pPr>
        <w:pStyle w:val="Tekstpodstawowy"/>
      </w:pPr>
      <w:proofErr w:type="spellStart"/>
      <w:r w:rsidRPr="005A1532">
        <w:rPr>
          <w:b/>
          <w:bCs/>
        </w:rPr>
        <w:t>ErvoCom</w:t>
      </w:r>
      <w:proofErr w:type="spellEnd"/>
      <w:r w:rsidRPr="005A1532">
        <w:rPr>
          <w:b/>
          <w:bCs/>
        </w:rPr>
        <w:t xml:space="preserve"> </w:t>
      </w:r>
      <w:proofErr w:type="spellStart"/>
      <w:r w:rsidRPr="005A1532">
        <w:rPr>
          <w:b/>
          <w:bCs/>
        </w:rPr>
        <w:t>Referee</w:t>
      </w:r>
      <w:proofErr w:type="spellEnd"/>
      <w:r w:rsidRPr="005A1532">
        <w:rPr>
          <w:b/>
          <w:bCs/>
        </w:rPr>
        <w:t xml:space="preserve"> </w:t>
      </w:r>
      <w:proofErr w:type="spellStart"/>
      <w:r w:rsidRPr="005A1532">
        <w:rPr>
          <w:b/>
          <w:bCs/>
        </w:rPr>
        <w:t>Flags</w:t>
      </w:r>
      <w:proofErr w:type="spellEnd"/>
      <w:r w:rsidRPr="005A1532">
        <w:rPr>
          <w:b/>
          <w:bCs/>
        </w:rPr>
        <w:t>:</w:t>
      </w:r>
      <w:r w:rsidRPr="005A1532">
        <w:t xml:space="preserve"> Używane w najwyższych ligach piłkarskich, w tym w Premier </w:t>
      </w:r>
      <w:proofErr w:type="spellStart"/>
      <w:r w:rsidRPr="005A1532">
        <w:t>League</w:t>
      </w:r>
      <w:proofErr w:type="spellEnd"/>
      <w:r w:rsidRPr="005A1532">
        <w:t>, Bundeslidze i podczas meczów FIFA</w:t>
      </w:r>
      <w:r w:rsidR="00412DB4" w:rsidRPr="005A1532">
        <w:t>.</w:t>
      </w:r>
      <w:r w:rsidRPr="005A1532">
        <w:t xml:space="preserve"> </w:t>
      </w:r>
      <w:r w:rsidR="00412DB4" w:rsidRPr="005A1532">
        <w:t>F</w:t>
      </w:r>
      <w:r w:rsidRPr="005A1532">
        <w:t xml:space="preserve">lagi </w:t>
      </w:r>
      <w:proofErr w:type="spellStart"/>
      <w:r w:rsidRPr="005A1532">
        <w:t>ErvoCom</w:t>
      </w:r>
      <w:proofErr w:type="spellEnd"/>
      <w:r w:rsidRPr="005A1532">
        <w:t xml:space="preserve"> wyróżniają się zaawansowaną technologią kodowania, która eliminuje ryzyko zakłóceń. Posiadają gumowane uchwyty, </w:t>
      </w:r>
      <w:r w:rsidR="00207801" w:rsidRPr="005A1532">
        <w:t>które dobrze sprawdzają się</w:t>
      </w:r>
      <w:r w:rsidRPr="005A1532">
        <w:t xml:space="preserve"> na mokre i wilgotne warunki, a także szybko rozpoznawalne przyciski na przedniej i tylnej części flagi. Flaga </w:t>
      </w:r>
      <w:proofErr w:type="spellStart"/>
      <w:r w:rsidRPr="005A1532">
        <w:t>ErvoCom</w:t>
      </w:r>
      <w:proofErr w:type="spellEnd"/>
      <w:r w:rsidRPr="005A1532">
        <w:t xml:space="preserve"> wibruje, aby potwierdzić wysłanie sygnału do sędziego, </w:t>
      </w:r>
      <w:r w:rsidR="00F151B9" w:rsidRPr="005A1532">
        <w:t>posiada różne</w:t>
      </w:r>
      <w:r w:rsidRPr="005A1532">
        <w:t xml:space="preserve"> </w:t>
      </w:r>
      <w:r w:rsidR="00F151B9" w:rsidRPr="005A1532">
        <w:t>tryby</w:t>
      </w:r>
      <w:r w:rsidRPr="005A1532">
        <w:t xml:space="preserve"> wibracji dla pierwszego i drugiego asystenta sędziego. Ponadto, urządzenie oferuje regulowaną głośność dźwięku, a jednostka odbiorcza sędziego może być programowana do powiadamiania dźwiękiem, wibracją lub </w:t>
      </w:r>
      <w:r w:rsidR="00207801" w:rsidRPr="005A1532">
        <w:t xml:space="preserve">oboma bodźcami jednocześnie </w:t>
      </w:r>
      <w:r w:rsidR="00D23D96" w:rsidRPr="005A1532">
        <w:t>[2]</w:t>
      </w:r>
      <w:r w:rsidRPr="005A1532">
        <w:t>.</w:t>
      </w:r>
    </w:p>
    <w:p w14:paraId="1F08F83C" w14:textId="77777777" w:rsidR="00D23D96" w:rsidRPr="005A1532" w:rsidRDefault="00D23D96" w:rsidP="005A1532">
      <w:pPr>
        <w:pStyle w:val="Tekstpodstawowy"/>
      </w:pPr>
    </w:p>
    <w:p w14:paraId="3025EEE0" w14:textId="77777777" w:rsidR="00D23D96" w:rsidRPr="006B2EA9" w:rsidRDefault="00D23D96" w:rsidP="004B67C0">
      <w:pPr>
        <w:pStyle w:val="Tekstpodstawowy"/>
        <w:rPr>
          <w:b/>
          <w:bCs/>
        </w:rPr>
      </w:pPr>
    </w:p>
    <w:p w14:paraId="1512E6B5" w14:textId="1DC93C0E" w:rsidR="002F167F" w:rsidRPr="006B2EA9" w:rsidRDefault="002F167F" w:rsidP="002F167F">
      <w:pPr>
        <w:pStyle w:val="Tekstpodstawowy"/>
        <w:keepNext/>
        <w:ind w:firstLine="0"/>
        <w:jc w:val="center"/>
      </w:pPr>
    </w:p>
    <w:p w14:paraId="4A751581" w14:textId="77777777" w:rsidR="00D23D96" w:rsidRPr="006B2EA9" w:rsidRDefault="00D23D96" w:rsidP="00D23D96">
      <w:pPr>
        <w:pStyle w:val="Tekstpodstawowy"/>
        <w:ind w:firstLine="0"/>
        <w:jc w:val="center"/>
        <w:rPr>
          <w:b/>
          <w:bCs/>
        </w:rPr>
      </w:pPr>
    </w:p>
    <w:p w14:paraId="5205A05F" w14:textId="77777777" w:rsidR="00D23D96" w:rsidRPr="006B2EA9" w:rsidRDefault="00D23D96" w:rsidP="00B70FAA">
      <w:pPr>
        <w:pStyle w:val="Tekstpodstawowy"/>
        <w:ind w:firstLine="0"/>
        <w:rPr>
          <w:b/>
          <w:bCs/>
        </w:rPr>
      </w:pPr>
    </w:p>
    <w:p w14:paraId="5F9F7EF4" w14:textId="77777777" w:rsidR="002F167F" w:rsidRPr="006B2EA9" w:rsidRDefault="00D23D96" w:rsidP="002F167F">
      <w:pPr>
        <w:pStyle w:val="Tekstpodstawowy"/>
        <w:keepNext/>
        <w:ind w:firstLine="0"/>
        <w:jc w:val="center"/>
      </w:pPr>
      <w:r w:rsidRPr="006B2EA9">
        <w:rPr>
          <w:noProof/>
        </w:rPr>
        <w:lastRenderedPageBreak/>
        <w:drawing>
          <wp:inline distT="0" distB="0" distL="0" distR="0" wp14:anchorId="3018FEAE" wp14:editId="2D849767">
            <wp:extent cx="5739935" cy="4320000"/>
            <wp:effectExtent l="0" t="0" r="0" b="4445"/>
            <wp:docPr id="1404311472" name="Obraz 1404311472" descr="Obraz zawierający etu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11472" name="Obraz 3" descr="Obraz zawierający etui&#10;&#10;Opis wygenerowany automatycznie"/>
                    <pic:cNvPicPr>
                      <a:picLocks noChangeAspect="1" noChangeArrowheads="1"/>
                    </pic:cNvPicPr>
                  </pic:nvPicPr>
                  <pic:blipFill rotWithShape="1">
                    <a:blip r:embed="rId16">
                      <a:extLst>
                        <a:ext uri="{28A0092B-C50C-407E-A947-70E740481C1C}">
                          <a14:useLocalDpi xmlns:a14="http://schemas.microsoft.com/office/drawing/2010/main" val="0"/>
                        </a:ext>
                      </a:extLst>
                    </a:blip>
                    <a:srcRect t="13677" b="11059"/>
                    <a:stretch/>
                  </pic:blipFill>
                  <pic:spPr bwMode="auto">
                    <a:xfrm>
                      <a:off x="0" y="0"/>
                      <a:ext cx="5760085" cy="4335165"/>
                    </a:xfrm>
                    <a:prstGeom prst="rect">
                      <a:avLst/>
                    </a:prstGeom>
                    <a:noFill/>
                    <a:ln>
                      <a:noFill/>
                    </a:ln>
                    <a:extLst>
                      <a:ext uri="{53640926-AAD7-44D8-BBD7-CCE9431645EC}">
                        <a14:shadowObscured xmlns:a14="http://schemas.microsoft.com/office/drawing/2010/main"/>
                      </a:ext>
                    </a:extLst>
                  </pic:spPr>
                </pic:pic>
              </a:graphicData>
            </a:graphic>
          </wp:inline>
        </w:drawing>
      </w:r>
    </w:p>
    <w:p w14:paraId="2301550B" w14:textId="2B68BA8B" w:rsidR="00D23D96" w:rsidRPr="006B2EA9" w:rsidRDefault="002F167F" w:rsidP="002F167F">
      <w:pPr>
        <w:pStyle w:val="Legenda"/>
        <w:jc w:val="center"/>
        <w:rPr>
          <w:color w:val="auto"/>
        </w:rPr>
      </w:pPr>
      <w:r w:rsidRPr="006B2EA9">
        <w:rPr>
          <w:b/>
          <w:bCs/>
          <w:color w:val="auto"/>
        </w:rPr>
        <w:t xml:space="preserve">Rys. </w:t>
      </w:r>
      <w:r w:rsidRPr="006B2EA9">
        <w:rPr>
          <w:b/>
          <w:bCs/>
          <w:color w:val="auto"/>
        </w:rPr>
        <w:fldChar w:fldCharType="begin"/>
      </w:r>
      <w:r w:rsidRPr="006B2EA9">
        <w:rPr>
          <w:b/>
          <w:bCs/>
          <w:color w:val="auto"/>
        </w:rPr>
        <w:instrText xml:space="preserve"> SEQ Rys. \* ARABIC </w:instrText>
      </w:r>
      <w:r w:rsidRPr="006B2EA9">
        <w:rPr>
          <w:b/>
          <w:bCs/>
          <w:color w:val="auto"/>
        </w:rPr>
        <w:fldChar w:fldCharType="separate"/>
      </w:r>
      <w:r w:rsidR="00230785">
        <w:rPr>
          <w:b/>
          <w:bCs/>
          <w:noProof/>
          <w:color w:val="auto"/>
        </w:rPr>
        <w:t>2</w:t>
      </w:r>
      <w:r w:rsidRPr="006B2EA9">
        <w:rPr>
          <w:b/>
          <w:bCs/>
          <w:color w:val="auto"/>
        </w:rPr>
        <w:fldChar w:fldCharType="end"/>
      </w:r>
      <w:r w:rsidRPr="006B2EA9">
        <w:rPr>
          <w:color w:val="auto"/>
        </w:rPr>
        <w:t xml:space="preserve"> Zestaw flag </w:t>
      </w:r>
      <w:proofErr w:type="spellStart"/>
      <w:r w:rsidRPr="006B2EA9">
        <w:rPr>
          <w:color w:val="auto"/>
        </w:rPr>
        <w:t>ErvoCom</w:t>
      </w:r>
      <w:proofErr w:type="spellEnd"/>
      <w:r w:rsidR="004F70D1" w:rsidRPr="006B2EA9">
        <w:rPr>
          <w:color w:val="auto"/>
        </w:rPr>
        <w:t xml:space="preserve"> [2]</w:t>
      </w:r>
    </w:p>
    <w:p w14:paraId="07510CC8" w14:textId="77777777" w:rsidR="005A1532" w:rsidRPr="005A1532" w:rsidRDefault="002F167F" w:rsidP="005A1532">
      <w:pPr>
        <w:pStyle w:val="Tekstpodstawowy"/>
        <w:rPr>
          <w:b/>
          <w:bCs/>
        </w:rPr>
      </w:pPr>
      <w:r w:rsidRPr="005A1532">
        <w:rPr>
          <w:b/>
          <w:bCs/>
        </w:rPr>
        <w:t>Analiza techniczna</w:t>
      </w:r>
    </w:p>
    <w:p w14:paraId="7CD691D7" w14:textId="60BB2A42" w:rsidR="00B70FAA" w:rsidRPr="005A1532" w:rsidRDefault="00553F33" w:rsidP="005A1532">
      <w:pPr>
        <w:pStyle w:val="Tekstpodstawowy"/>
        <w:rPr>
          <w:b/>
          <w:bCs/>
        </w:rPr>
      </w:pPr>
      <w:r w:rsidRPr="006B2EA9">
        <w:t>W tab</w:t>
      </w:r>
      <w:r w:rsidR="00B62869" w:rsidRPr="006B2EA9">
        <w:t>.</w:t>
      </w:r>
      <w:r w:rsidRPr="006B2EA9">
        <w:t xml:space="preserve"> 1 porównano specyfikacje techniczne dwóch czołowych modeli elektronicznych flag sędziowskich: </w:t>
      </w:r>
      <w:proofErr w:type="spellStart"/>
      <w:r w:rsidRPr="006B2EA9">
        <w:rPr>
          <w:b/>
          <w:bCs/>
        </w:rPr>
        <w:t>SignalBip</w:t>
      </w:r>
      <w:proofErr w:type="spellEnd"/>
      <w:r w:rsidRPr="006B2EA9">
        <w:rPr>
          <w:b/>
          <w:bCs/>
        </w:rPr>
        <w:t xml:space="preserve"> </w:t>
      </w:r>
      <w:proofErr w:type="spellStart"/>
      <w:r w:rsidRPr="006B2EA9">
        <w:rPr>
          <w:b/>
          <w:bCs/>
        </w:rPr>
        <w:t>Electronic</w:t>
      </w:r>
      <w:proofErr w:type="spellEnd"/>
      <w:r w:rsidRPr="006B2EA9">
        <w:rPr>
          <w:b/>
          <w:bCs/>
        </w:rPr>
        <w:t xml:space="preserve"> </w:t>
      </w:r>
      <w:proofErr w:type="spellStart"/>
      <w:r w:rsidRPr="006B2EA9">
        <w:rPr>
          <w:b/>
          <w:bCs/>
        </w:rPr>
        <w:t>Flags</w:t>
      </w:r>
      <w:proofErr w:type="spellEnd"/>
      <w:r w:rsidRPr="006B2EA9">
        <w:t xml:space="preserve"> i </w:t>
      </w:r>
      <w:proofErr w:type="spellStart"/>
      <w:r w:rsidRPr="006B2EA9">
        <w:rPr>
          <w:b/>
          <w:bCs/>
        </w:rPr>
        <w:t>ErvoCom</w:t>
      </w:r>
      <w:proofErr w:type="spellEnd"/>
      <w:r w:rsidRPr="006B2EA9">
        <w:rPr>
          <w:b/>
          <w:bCs/>
        </w:rPr>
        <w:t xml:space="preserve"> </w:t>
      </w:r>
      <w:proofErr w:type="spellStart"/>
      <w:r w:rsidRPr="006B2EA9">
        <w:rPr>
          <w:b/>
          <w:bCs/>
        </w:rPr>
        <w:t>Referee</w:t>
      </w:r>
      <w:proofErr w:type="spellEnd"/>
      <w:r w:rsidRPr="006B2EA9">
        <w:rPr>
          <w:b/>
          <w:bCs/>
        </w:rPr>
        <w:t xml:space="preserve"> </w:t>
      </w:r>
      <w:proofErr w:type="spellStart"/>
      <w:r w:rsidRPr="006B2EA9">
        <w:rPr>
          <w:b/>
          <w:bCs/>
        </w:rPr>
        <w:t>Flags</w:t>
      </w:r>
      <w:proofErr w:type="spellEnd"/>
      <w:r w:rsidRPr="006B2EA9">
        <w:t>.</w:t>
      </w:r>
    </w:p>
    <w:p w14:paraId="6F756C0B" w14:textId="77777777" w:rsidR="00B70FAA" w:rsidRPr="006B2EA9" w:rsidRDefault="00B70FAA" w:rsidP="00B70FAA">
      <w:pPr>
        <w:ind w:firstLine="709"/>
        <w:rPr>
          <w:b/>
          <w:bCs/>
        </w:rPr>
      </w:pPr>
    </w:p>
    <w:p w14:paraId="0D0DA12B" w14:textId="36225959" w:rsidR="00B70FAA" w:rsidRPr="006B2EA9" w:rsidRDefault="00B70FAA" w:rsidP="00B70FAA">
      <w:pPr>
        <w:pStyle w:val="Legenda"/>
        <w:keepNext/>
        <w:jc w:val="center"/>
        <w:rPr>
          <w:color w:val="auto"/>
        </w:rPr>
      </w:pPr>
      <w:r w:rsidRPr="006B2EA9">
        <w:rPr>
          <w:b/>
          <w:bCs/>
          <w:color w:val="auto"/>
        </w:rPr>
        <w:t xml:space="preserve">Tab. </w:t>
      </w:r>
      <w:r w:rsidR="007C7AAB" w:rsidRPr="006B2EA9">
        <w:rPr>
          <w:b/>
          <w:bCs/>
          <w:color w:val="auto"/>
        </w:rPr>
        <w:fldChar w:fldCharType="begin"/>
      </w:r>
      <w:r w:rsidR="007C7AAB" w:rsidRPr="006B2EA9">
        <w:rPr>
          <w:b/>
          <w:bCs/>
          <w:color w:val="auto"/>
        </w:rPr>
        <w:instrText xml:space="preserve"> SEQ Tab. \* ARABIC </w:instrText>
      </w:r>
      <w:r w:rsidR="007C7AAB" w:rsidRPr="006B2EA9">
        <w:rPr>
          <w:b/>
          <w:bCs/>
          <w:color w:val="auto"/>
        </w:rPr>
        <w:fldChar w:fldCharType="separate"/>
      </w:r>
      <w:r w:rsidR="00247F15" w:rsidRPr="006B2EA9">
        <w:rPr>
          <w:b/>
          <w:bCs/>
          <w:noProof/>
          <w:color w:val="auto"/>
        </w:rPr>
        <w:t>1</w:t>
      </w:r>
      <w:r w:rsidR="007C7AAB" w:rsidRPr="006B2EA9">
        <w:rPr>
          <w:b/>
          <w:bCs/>
          <w:color w:val="auto"/>
        </w:rPr>
        <w:fldChar w:fldCharType="end"/>
      </w:r>
      <w:r w:rsidRPr="006B2EA9">
        <w:rPr>
          <w:color w:val="auto"/>
        </w:rPr>
        <w:t xml:space="preserve"> Porównanie specyfikacji technicznych wybranych produktów</w:t>
      </w:r>
    </w:p>
    <w:tbl>
      <w:tblPr>
        <w:tblW w:w="8230" w:type="dxa"/>
        <w:jc w:val="center"/>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852"/>
        <w:gridCol w:w="2827"/>
        <w:gridCol w:w="2551"/>
      </w:tblGrid>
      <w:tr w:rsidR="00B70FAA" w:rsidRPr="006B2EA9" w14:paraId="423062F9" w14:textId="77777777" w:rsidTr="17AA679D">
        <w:trPr>
          <w:tblHeader/>
          <w:tblCellSpacing w:w="15" w:type="dxa"/>
          <w:jc w:val="center"/>
        </w:trPr>
        <w:tc>
          <w:tcPr>
            <w:tcW w:w="2807" w:type="dxa"/>
            <w:tcBorders>
              <w:top w:val="single" w:sz="6" w:space="0" w:color="D9D9E3"/>
              <w:left w:val="single" w:sz="6" w:space="0" w:color="D9D9E3"/>
              <w:bottom w:val="single" w:sz="6" w:space="0" w:color="D9D9E3"/>
              <w:right w:val="single" w:sz="2" w:space="0" w:color="D9D9E3"/>
            </w:tcBorders>
            <w:shd w:val="clear" w:color="auto" w:fill="D9D9D9" w:themeFill="background1" w:themeFillShade="D9"/>
            <w:vAlign w:val="center"/>
            <w:hideMark/>
          </w:tcPr>
          <w:p w14:paraId="56EDEDDA" w14:textId="77777777" w:rsidR="00B70FAA" w:rsidRPr="006B2EA9" w:rsidRDefault="00B70FAA" w:rsidP="00B70FAA">
            <w:pPr>
              <w:jc w:val="center"/>
              <w:rPr>
                <w:rFonts w:asciiTheme="minorHAnsi" w:eastAsia="Times New Roman" w:hAnsiTheme="minorHAnsi" w:cstheme="minorHAnsi"/>
                <w:b/>
                <w:bCs/>
                <w:szCs w:val="24"/>
                <w:lang w:eastAsia="pl-PL"/>
              </w:rPr>
            </w:pPr>
            <w:r w:rsidRPr="006B2EA9">
              <w:rPr>
                <w:rFonts w:asciiTheme="minorHAnsi" w:eastAsia="Times New Roman" w:hAnsiTheme="minorHAnsi" w:cstheme="minorHAnsi"/>
                <w:b/>
                <w:bCs/>
                <w:szCs w:val="24"/>
                <w:lang w:eastAsia="pl-PL"/>
              </w:rPr>
              <w:t>Model</w:t>
            </w:r>
          </w:p>
        </w:tc>
        <w:tc>
          <w:tcPr>
            <w:tcW w:w="2797" w:type="dxa"/>
            <w:tcBorders>
              <w:top w:val="single" w:sz="6" w:space="0" w:color="D9D9E3"/>
              <w:left w:val="single" w:sz="6" w:space="0" w:color="D9D9E3"/>
              <w:bottom w:val="single" w:sz="6" w:space="0" w:color="D9D9E3"/>
              <w:right w:val="single" w:sz="2" w:space="0" w:color="D9D9E3"/>
            </w:tcBorders>
            <w:shd w:val="clear" w:color="auto" w:fill="D9D9D9" w:themeFill="background1" w:themeFillShade="D9"/>
            <w:vAlign w:val="bottom"/>
            <w:hideMark/>
          </w:tcPr>
          <w:p w14:paraId="00CABABC" w14:textId="77777777" w:rsidR="00B70FAA" w:rsidRPr="006B2EA9" w:rsidRDefault="00B70FAA" w:rsidP="00B70FAA">
            <w:pPr>
              <w:jc w:val="center"/>
              <w:rPr>
                <w:rFonts w:asciiTheme="minorHAnsi" w:eastAsia="Times New Roman" w:hAnsiTheme="minorHAnsi" w:cstheme="minorHAnsi"/>
                <w:b/>
                <w:bCs/>
                <w:szCs w:val="24"/>
                <w:lang w:eastAsia="pl-PL"/>
              </w:rPr>
            </w:pPr>
            <w:proofErr w:type="spellStart"/>
            <w:r w:rsidRPr="006B2EA9">
              <w:rPr>
                <w:rFonts w:asciiTheme="minorHAnsi" w:eastAsia="Times New Roman" w:hAnsiTheme="minorHAnsi" w:cstheme="minorHAnsi"/>
                <w:b/>
                <w:bCs/>
                <w:szCs w:val="24"/>
                <w:lang w:eastAsia="pl-PL"/>
              </w:rPr>
              <w:t>SignalBip</w:t>
            </w:r>
            <w:proofErr w:type="spellEnd"/>
            <w:r w:rsidRPr="006B2EA9">
              <w:rPr>
                <w:rFonts w:asciiTheme="minorHAnsi" w:eastAsia="Times New Roman" w:hAnsiTheme="minorHAnsi" w:cstheme="minorHAnsi"/>
                <w:b/>
                <w:bCs/>
                <w:szCs w:val="24"/>
                <w:lang w:eastAsia="pl-PL"/>
              </w:rPr>
              <w:t xml:space="preserve"> </w:t>
            </w:r>
            <w:proofErr w:type="spellStart"/>
            <w:r w:rsidRPr="006B2EA9">
              <w:rPr>
                <w:rFonts w:asciiTheme="minorHAnsi" w:eastAsia="Times New Roman" w:hAnsiTheme="minorHAnsi" w:cstheme="minorHAnsi"/>
                <w:b/>
                <w:bCs/>
                <w:szCs w:val="24"/>
                <w:lang w:eastAsia="pl-PL"/>
              </w:rPr>
              <w:t>Electronic</w:t>
            </w:r>
            <w:proofErr w:type="spellEnd"/>
            <w:r w:rsidRPr="006B2EA9">
              <w:rPr>
                <w:rFonts w:asciiTheme="minorHAnsi" w:eastAsia="Times New Roman" w:hAnsiTheme="minorHAnsi" w:cstheme="minorHAnsi"/>
                <w:b/>
                <w:bCs/>
                <w:szCs w:val="24"/>
                <w:lang w:eastAsia="pl-PL"/>
              </w:rPr>
              <w:t xml:space="preserve"> </w:t>
            </w:r>
            <w:proofErr w:type="spellStart"/>
            <w:r w:rsidRPr="006B2EA9">
              <w:rPr>
                <w:rFonts w:asciiTheme="minorHAnsi" w:eastAsia="Times New Roman" w:hAnsiTheme="minorHAnsi" w:cstheme="minorHAnsi"/>
                <w:b/>
                <w:bCs/>
                <w:szCs w:val="24"/>
                <w:lang w:eastAsia="pl-PL"/>
              </w:rPr>
              <w:t>Flags</w:t>
            </w:r>
            <w:proofErr w:type="spellEnd"/>
          </w:p>
        </w:tc>
        <w:tc>
          <w:tcPr>
            <w:tcW w:w="2506" w:type="dxa"/>
            <w:tcBorders>
              <w:top w:val="single" w:sz="6" w:space="0" w:color="D9D9E3"/>
              <w:left w:val="single" w:sz="6" w:space="0" w:color="D9D9E3"/>
              <w:bottom w:val="single" w:sz="6" w:space="0" w:color="D9D9E3"/>
              <w:right w:val="single" w:sz="2" w:space="0" w:color="D9D9E3"/>
            </w:tcBorders>
            <w:shd w:val="clear" w:color="auto" w:fill="D9D9D9" w:themeFill="background1" w:themeFillShade="D9"/>
            <w:vAlign w:val="bottom"/>
            <w:hideMark/>
          </w:tcPr>
          <w:p w14:paraId="7C6A7F68" w14:textId="77777777" w:rsidR="00B70FAA" w:rsidRPr="006B2EA9" w:rsidRDefault="00B70FAA" w:rsidP="00B70FAA">
            <w:pPr>
              <w:jc w:val="center"/>
              <w:rPr>
                <w:rFonts w:asciiTheme="minorHAnsi" w:eastAsia="Times New Roman" w:hAnsiTheme="minorHAnsi" w:cstheme="minorHAnsi"/>
                <w:b/>
                <w:bCs/>
                <w:szCs w:val="24"/>
                <w:lang w:eastAsia="pl-PL"/>
              </w:rPr>
            </w:pPr>
            <w:proofErr w:type="spellStart"/>
            <w:r w:rsidRPr="006B2EA9">
              <w:rPr>
                <w:rFonts w:asciiTheme="minorHAnsi" w:eastAsia="Times New Roman" w:hAnsiTheme="minorHAnsi" w:cstheme="minorHAnsi"/>
                <w:b/>
                <w:bCs/>
                <w:szCs w:val="24"/>
                <w:lang w:eastAsia="pl-PL"/>
              </w:rPr>
              <w:t>ErvoCom</w:t>
            </w:r>
            <w:proofErr w:type="spellEnd"/>
            <w:r w:rsidRPr="006B2EA9">
              <w:rPr>
                <w:rFonts w:asciiTheme="minorHAnsi" w:eastAsia="Times New Roman" w:hAnsiTheme="minorHAnsi" w:cstheme="minorHAnsi"/>
                <w:b/>
                <w:bCs/>
                <w:szCs w:val="24"/>
                <w:lang w:eastAsia="pl-PL"/>
              </w:rPr>
              <w:t xml:space="preserve"> </w:t>
            </w:r>
            <w:proofErr w:type="spellStart"/>
            <w:r w:rsidRPr="006B2EA9">
              <w:rPr>
                <w:rFonts w:asciiTheme="minorHAnsi" w:eastAsia="Times New Roman" w:hAnsiTheme="minorHAnsi" w:cstheme="minorHAnsi"/>
                <w:b/>
                <w:bCs/>
                <w:szCs w:val="24"/>
                <w:lang w:eastAsia="pl-PL"/>
              </w:rPr>
              <w:t>Referee</w:t>
            </w:r>
            <w:proofErr w:type="spellEnd"/>
            <w:r w:rsidRPr="006B2EA9">
              <w:rPr>
                <w:rFonts w:asciiTheme="minorHAnsi" w:eastAsia="Times New Roman" w:hAnsiTheme="minorHAnsi" w:cstheme="minorHAnsi"/>
                <w:b/>
                <w:bCs/>
                <w:szCs w:val="24"/>
                <w:lang w:eastAsia="pl-PL"/>
              </w:rPr>
              <w:t xml:space="preserve"> </w:t>
            </w:r>
            <w:proofErr w:type="spellStart"/>
            <w:r w:rsidRPr="006B2EA9">
              <w:rPr>
                <w:rFonts w:asciiTheme="minorHAnsi" w:eastAsia="Times New Roman" w:hAnsiTheme="minorHAnsi" w:cstheme="minorHAnsi"/>
                <w:b/>
                <w:bCs/>
                <w:szCs w:val="24"/>
                <w:lang w:eastAsia="pl-PL"/>
              </w:rPr>
              <w:t>Flags</w:t>
            </w:r>
            <w:proofErr w:type="spellEnd"/>
          </w:p>
        </w:tc>
      </w:tr>
      <w:tr w:rsidR="00B70FAA" w:rsidRPr="006B2EA9" w14:paraId="6B70CC3E" w14:textId="77777777" w:rsidTr="17AA679D">
        <w:trPr>
          <w:tblCellSpacing w:w="15" w:type="dxa"/>
          <w:jc w:val="center"/>
        </w:trPr>
        <w:tc>
          <w:tcPr>
            <w:tcW w:w="2807" w:type="dxa"/>
            <w:tcBorders>
              <w:top w:val="single" w:sz="2" w:space="0" w:color="D9D9E3"/>
              <w:left w:val="single" w:sz="6" w:space="0" w:color="D9D9E3"/>
              <w:bottom w:val="single" w:sz="6" w:space="0" w:color="D9D9E3"/>
              <w:right w:val="single" w:sz="2" w:space="0" w:color="D9D9E3"/>
            </w:tcBorders>
            <w:shd w:val="clear" w:color="auto" w:fill="D9D9D9" w:themeFill="background1" w:themeFillShade="D9"/>
            <w:vAlign w:val="center"/>
            <w:hideMark/>
          </w:tcPr>
          <w:p w14:paraId="5551D574" w14:textId="77777777" w:rsidR="00B70FAA" w:rsidRPr="006B2EA9" w:rsidRDefault="00B70FAA" w:rsidP="004B67C0">
            <w:pPr>
              <w:jc w:val="center"/>
              <w:rPr>
                <w:rFonts w:asciiTheme="minorHAnsi" w:eastAsia="Times New Roman" w:hAnsiTheme="minorHAnsi" w:cstheme="minorHAnsi"/>
                <w:szCs w:val="24"/>
                <w:lang w:eastAsia="pl-PL"/>
              </w:rPr>
            </w:pPr>
            <w:r w:rsidRPr="006B2EA9">
              <w:rPr>
                <w:rFonts w:asciiTheme="minorHAnsi" w:eastAsia="Times New Roman" w:hAnsiTheme="minorHAnsi" w:cstheme="minorHAnsi"/>
                <w:b/>
                <w:bCs/>
                <w:szCs w:val="24"/>
                <w:bdr w:val="single" w:sz="2" w:space="0" w:color="D9D9E3" w:frame="1"/>
                <w:lang w:eastAsia="pl-PL"/>
              </w:rPr>
              <w:t>Cena</w:t>
            </w:r>
          </w:p>
        </w:tc>
        <w:tc>
          <w:tcPr>
            <w:tcW w:w="2797" w:type="dxa"/>
            <w:tcBorders>
              <w:top w:val="single" w:sz="2" w:space="0" w:color="D9D9E3"/>
              <w:left w:val="single" w:sz="6" w:space="0" w:color="D9D9E3"/>
              <w:bottom w:val="single" w:sz="6" w:space="0" w:color="D9D9E3"/>
              <w:right w:val="single" w:sz="2" w:space="0" w:color="D9D9E3"/>
            </w:tcBorders>
            <w:vAlign w:val="center"/>
            <w:hideMark/>
          </w:tcPr>
          <w:p w14:paraId="3F76ABAA" w14:textId="29223D28" w:rsidR="00B70FAA" w:rsidRPr="006B2EA9" w:rsidRDefault="00B70FAA" w:rsidP="004B67C0">
            <w:pPr>
              <w:jc w:val="center"/>
              <w:rPr>
                <w:rFonts w:asciiTheme="minorHAnsi" w:eastAsia="Times New Roman" w:hAnsiTheme="minorHAnsi" w:cstheme="minorHAnsi"/>
                <w:szCs w:val="24"/>
                <w:lang w:eastAsia="pl-PL"/>
              </w:rPr>
            </w:pPr>
            <w:r w:rsidRPr="006B2EA9">
              <w:rPr>
                <w:rFonts w:asciiTheme="minorHAnsi" w:eastAsia="Times New Roman" w:hAnsiTheme="minorHAnsi" w:cstheme="minorHAnsi"/>
                <w:szCs w:val="24"/>
                <w:lang w:eastAsia="pl-PL"/>
              </w:rPr>
              <w:t>€</w:t>
            </w:r>
            <w:r w:rsidR="00412DB4" w:rsidRPr="006B2EA9">
              <w:rPr>
                <w:rFonts w:asciiTheme="minorHAnsi" w:eastAsia="Times New Roman" w:hAnsiTheme="minorHAnsi" w:cstheme="minorHAnsi"/>
                <w:szCs w:val="24"/>
                <w:lang w:eastAsia="pl-PL"/>
              </w:rPr>
              <w:t>579.80</w:t>
            </w:r>
          </w:p>
        </w:tc>
        <w:tc>
          <w:tcPr>
            <w:tcW w:w="2506" w:type="dxa"/>
            <w:tcBorders>
              <w:top w:val="single" w:sz="2" w:space="0" w:color="D9D9E3"/>
              <w:left w:val="single" w:sz="6" w:space="0" w:color="D9D9E3"/>
              <w:bottom w:val="single" w:sz="6" w:space="0" w:color="D9D9E3"/>
              <w:right w:val="single" w:sz="2" w:space="0" w:color="D9D9E3"/>
            </w:tcBorders>
            <w:vAlign w:val="center"/>
            <w:hideMark/>
          </w:tcPr>
          <w:p w14:paraId="46A48182" w14:textId="021B7ECB" w:rsidR="00B70FAA" w:rsidRPr="006B2EA9" w:rsidRDefault="00412DB4" w:rsidP="004B67C0">
            <w:pPr>
              <w:jc w:val="center"/>
              <w:rPr>
                <w:rFonts w:asciiTheme="minorHAnsi" w:eastAsia="Times New Roman" w:hAnsiTheme="minorHAnsi" w:cstheme="minorHAnsi"/>
                <w:szCs w:val="24"/>
                <w:lang w:eastAsia="pl-PL"/>
              </w:rPr>
            </w:pPr>
            <w:r w:rsidRPr="006B2EA9">
              <w:rPr>
                <w:rFonts w:asciiTheme="minorHAnsi" w:eastAsia="Times New Roman" w:hAnsiTheme="minorHAnsi" w:cstheme="minorHAnsi"/>
                <w:szCs w:val="24"/>
                <w:lang w:eastAsia="pl-PL"/>
              </w:rPr>
              <w:t>€729.95</w:t>
            </w:r>
          </w:p>
        </w:tc>
      </w:tr>
      <w:tr w:rsidR="00B70FAA" w:rsidRPr="006B2EA9" w14:paraId="0EC686DC" w14:textId="77777777" w:rsidTr="17AA679D">
        <w:trPr>
          <w:tblCellSpacing w:w="15" w:type="dxa"/>
          <w:jc w:val="center"/>
        </w:trPr>
        <w:tc>
          <w:tcPr>
            <w:tcW w:w="2807" w:type="dxa"/>
            <w:tcBorders>
              <w:top w:val="single" w:sz="2" w:space="0" w:color="D9D9E3"/>
              <w:left w:val="single" w:sz="6" w:space="0" w:color="D9D9E3"/>
              <w:bottom w:val="single" w:sz="6" w:space="0" w:color="D9D9E3"/>
              <w:right w:val="single" w:sz="2" w:space="0" w:color="D9D9E3"/>
            </w:tcBorders>
            <w:shd w:val="clear" w:color="auto" w:fill="D9D9D9" w:themeFill="background1" w:themeFillShade="D9"/>
            <w:vAlign w:val="center"/>
            <w:hideMark/>
          </w:tcPr>
          <w:p w14:paraId="615858F0" w14:textId="10FD3EEB" w:rsidR="00B70FAA" w:rsidRPr="006B2EA9" w:rsidRDefault="00207801" w:rsidP="004B67C0">
            <w:pPr>
              <w:jc w:val="center"/>
              <w:rPr>
                <w:rFonts w:asciiTheme="minorHAnsi" w:eastAsia="Times New Roman" w:hAnsiTheme="minorHAnsi" w:cstheme="minorHAnsi"/>
                <w:szCs w:val="24"/>
                <w:lang w:eastAsia="pl-PL"/>
              </w:rPr>
            </w:pPr>
            <w:r w:rsidRPr="006B2EA9">
              <w:rPr>
                <w:rFonts w:asciiTheme="minorHAnsi" w:eastAsia="Times New Roman" w:hAnsiTheme="minorHAnsi" w:cstheme="minorHAnsi"/>
                <w:b/>
                <w:bCs/>
                <w:szCs w:val="24"/>
                <w:bdr w:val="single" w:sz="2" w:space="0" w:color="D9D9E3" w:frame="1"/>
                <w:lang w:eastAsia="pl-PL"/>
              </w:rPr>
              <w:t>Częstotl</w:t>
            </w:r>
            <w:r w:rsidR="00F151B9" w:rsidRPr="006B2EA9">
              <w:rPr>
                <w:rFonts w:asciiTheme="minorHAnsi" w:eastAsia="Times New Roman" w:hAnsiTheme="minorHAnsi" w:cstheme="minorHAnsi"/>
                <w:b/>
                <w:bCs/>
                <w:szCs w:val="24"/>
                <w:bdr w:val="single" w:sz="2" w:space="0" w:color="D9D9E3" w:frame="1"/>
                <w:lang w:eastAsia="pl-PL"/>
              </w:rPr>
              <w:t>i</w:t>
            </w:r>
            <w:r w:rsidRPr="006B2EA9">
              <w:rPr>
                <w:rFonts w:asciiTheme="minorHAnsi" w:eastAsia="Times New Roman" w:hAnsiTheme="minorHAnsi" w:cstheme="minorHAnsi"/>
                <w:b/>
                <w:bCs/>
                <w:szCs w:val="24"/>
                <w:bdr w:val="single" w:sz="2" w:space="0" w:color="D9D9E3" w:frame="1"/>
                <w:lang w:eastAsia="pl-PL"/>
              </w:rPr>
              <w:t>wość</w:t>
            </w:r>
            <w:r w:rsidR="00B70FAA" w:rsidRPr="006B2EA9">
              <w:rPr>
                <w:rFonts w:asciiTheme="minorHAnsi" w:eastAsia="Times New Roman" w:hAnsiTheme="minorHAnsi" w:cstheme="minorHAnsi"/>
                <w:b/>
                <w:bCs/>
                <w:szCs w:val="24"/>
                <w:bdr w:val="single" w:sz="2" w:space="0" w:color="D9D9E3" w:frame="1"/>
                <w:lang w:eastAsia="pl-PL"/>
              </w:rPr>
              <w:t xml:space="preserve"> (MHz)</w:t>
            </w:r>
          </w:p>
        </w:tc>
        <w:tc>
          <w:tcPr>
            <w:tcW w:w="2797" w:type="dxa"/>
            <w:tcBorders>
              <w:top w:val="single" w:sz="2" w:space="0" w:color="D9D9E3"/>
              <w:left w:val="single" w:sz="6" w:space="0" w:color="D9D9E3"/>
              <w:bottom w:val="single" w:sz="6" w:space="0" w:color="D9D9E3"/>
              <w:right w:val="single" w:sz="2" w:space="0" w:color="D9D9E3"/>
            </w:tcBorders>
            <w:vAlign w:val="center"/>
            <w:hideMark/>
          </w:tcPr>
          <w:p w14:paraId="1558D71E" w14:textId="77777777" w:rsidR="00B70FAA" w:rsidRPr="006B2EA9" w:rsidRDefault="00B70FAA" w:rsidP="004B67C0">
            <w:pPr>
              <w:jc w:val="center"/>
              <w:rPr>
                <w:rFonts w:asciiTheme="minorHAnsi" w:eastAsia="Times New Roman" w:hAnsiTheme="minorHAnsi" w:cstheme="minorHAnsi"/>
                <w:szCs w:val="24"/>
                <w:lang w:eastAsia="pl-PL"/>
              </w:rPr>
            </w:pPr>
            <w:r w:rsidRPr="006B2EA9">
              <w:rPr>
                <w:rFonts w:asciiTheme="minorHAnsi" w:eastAsia="Times New Roman" w:hAnsiTheme="minorHAnsi" w:cstheme="minorHAnsi"/>
                <w:szCs w:val="24"/>
                <w:lang w:eastAsia="pl-PL"/>
              </w:rPr>
              <w:t>863-870</w:t>
            </w:r>
          </w:p>
        </w:tc>
        <w:tc>
          <w:tcPr>
            <w:tcW w:w="2506" w:type="dxa"/>
            <w:tcBorders>
              <w:top w:val="single" w:sz="2" w:space="0" w:color="D9D9E3"/>
              <w:left w:val="single" w:sz="6" w:space="0" w:color="D9D9E3"/>
              <w:bottom w:val="single" w:sz="6" w:space="0" w:color="D9D9E3"/>
              <w:right w:val="single" w:sz="2" w:space="0" w:color="D9D9E3"/>
            </w:tcBorders>
            <w:vAlign w:val="center"/>
            <w:hideMark/>
          </w:tcPr>
          <w:p w14:paraId="0C414AE8" w14:textId="772E18DE" w:rsidR="00B70FAA" w:rsidRPr="006B2EA9" w:rsidRDefault="00F151B9" w:rsidP="004B67C0">
            <w:pPr>
              <w:jc w:val="center"/>
              <w:rPr>
                <w:rFonts w:asciiTheme="minorHAnsi" w:eastAsia="Times New Roman" w:hAnsiTheme="minorHAnsi" w:cstheme="minorHAnsi"/>
                <w:szCs w:val="24"/>
                <w:lang w:eastAsia="pl-PL"/>
              </w:rPr>
            </w:pPr>
            <w:r w:rsidRPr="006B2EA9">
              <w:rPr>
                <w:rFonts w:asciiTheme="minorHAnsi" w:eastAsia="Times New Roman" w:hAnsiTheme="minorHAnsi" w:cstheme="minorHAnsi"/>
                <w:szCs w:val="24"/>
                <w:lang w:eastAsia="pl-PL"/>
              </w:rPr>
              <w:t>Nie ustalono</w:t>
            </w:r>
          </w:p>
        </w:tc>
      </w:tr>
      <w:tr w:rsidR="00B70FAA" w:rsidRPr="006B2EA9" w14:paraId="41B3AF9A" w14:textId="77777777" w:rsidTr="17AA679D">
        <w:trPr>
          <w:tblCellSpacing w:w="15" w:type="dxa"/>
          <w:jc w:val="center"/>
        </w:trPr>
        <w:tc>
          <w:tcPr>
            <w:tcW w:w="2807" w:type="dxa"/>
            <w:tcBorders>
              <w:top w:val="single" w:sz="2" w:space="0" w:color="D9D9E3"/>
              <w:left w:val="single" w:sz="6" w:space="0" w:color="D9D9E3"/>
              <w:bottom w:val="single" w:sz="6" w:space="0" w:color="D9D9E3"/>
              <w:right w:val="single" w:sz="2" w:space="0" w:color="D9D9E3"/>
            </w:tcBorders>
            <w:shd w:val="clear" w:color="auto" w:fill="D9D9D9" w:themeFill="background1" w:themeFillShade="D9"/>
            <w:vAlign w:val="center"/>
            <w:hideMark/>
          </w:tcPr>
          <w:p w14:paraId="713067C8" w14:textId="40A4C98D" w:rsidR="00B70FAA" w:rsidRPr="006B2EA9" w:rsidRDefault="00AB4A36" w:rsidP="004B67C0">
            <w:pPr>
              <w:jc w:val="center"/>
              <w:rPr>
                <w:rFonts w:asciiTheme="minorHAnsi" w:eastAsia="Times New Roman" w:hAnsiTheme="minorHAnsi" w:cstheme="minorHAnsi"/>
                <w:b/>
                <w:bCs/>
                <w:szCs w:val="24"/>
                <w:lang w:eastAsia="pl-PL"/>
              </w:rPr>
            </w:pPr>
            <w:r w:rsidRPr="006B2EA9">
              <w:rPr>
                <w:rFonts w:asciiTheme="minorHAnsi" w:eastAsia="Times New Roman" w:hAnsiTheme="minorHAnsi" w:cstheme="minorHAnsi"/>
                <w:b/>
                <w:bCs/>
                <w:szCs w:val="24"/>
                <w:lang w:eastAsia="pl-PL"/>
              </w:rPr>
              <w:t>Komunikacja</w:t>
            </w:r>
          </w:p>
        </w:tc>
        <w:tc>
          <w:tcPr>
            <w:tcW w:w="2797" w:type="dxa"/>
            <w:tcBorders>
              <w:top w:val="single" w:sz="2" w:space="0" w:color="D9D9E3"/>
              <w:left w:val="single" w:sz="6" w:space="0" w:color="D9D9E3"/>
              <w:bottom w:val="single" w:sz="6" w:space="0" w:color="D9D9E3"/>
              <w:right w:val="single" w:sz="2" w:space="0" w:color="D9D9E3"/>
            </w:tcBorders>
            <w:vAlign w:val="center"/>
            <w:hideMark/>
          </w:tcPr>
          <w:p w14:paraId="690A56E5" w14:textId="27650E32" w:rsidR="00B70FAA" w:rsidRPr="006B2EA9" w:rsidRDefault="00AB4A36" w:rsidP="004B67C0">
            <w:pPr>
              <w:jc w:val="center"/>
              <w:rPr>
                <w:rFonts w:asciiTheme="minorHAnsi" w:eastAsia="Times New Roman" w:hAnsiTheme="minorHAnsi" w:cstheme="minorHAnsi"/>
                <w:szCs w:val="24"/>
                <w:lang w:eastAsia="pl-PL"/>
              </w:rPr>
            </w:pPr>
            <w:r w:rsidRPr="006B2EA9">
              <w:rPr>
                <w:rFonts w:asciiTheme="minorHAnsi" w:eastAsia="Times New Roman" w:hAnsiTheme="minorHAnsi" w:cstheme="minorHAnsi"/>
                <w:szCs w:val="24"/>
                <w:lang w:eastAsia="pl-PL"/>
              </w:rPr>
              <w:t>Nie</w:t>
            </w:r>
            <w:r w:rsidR="004B67C0" w:rsidRPr="006B2EA9">
              <w:rPr>
                <w:rFonts w:asciiTheme="minorHAnsi" w:eastAsia="Times New Roman" w:hAnsiTheme="minorHAnsi" w:cstheme="minorHAnsi"/>
                <w:szCs w:val="24"/>
                <w:lang w:eastAsia="pl-PL"/>
              </w:rPr>
              <w:t xml:space="preserve"> podano</w:t>
            </w:r>
          </w:p>
        </w:tc>
        <w:tc>
          <w:tcPr>
            <w:tcW w:w="2506" w:type="dxa"/>
            <w:tcBorders>
              <w:top w:val="single" w:sz="2" w:space="0" w:color="D9D9E3"/>
              <w:left w:val="single" w:sz="6" w:space="0" w:color="D9D9E3"/>
              <w:bottom w:val="single" w:sz="6" w:space="0" w:color="D9D9E3"/>
              <w:right w:val="single" w:sz="2" w:space="0" w:color="D9D9E3"/>
            </w:tcBorders>
            <w:vAlign w:val="center"/>
            <w:hideMark/>
          </w:tcPr>
          <w:p w14:paraId="4CB4771E" w14:textId="4954B543" w:rsidR="00B70FAA" w:rsidRPr="006B2EA9" w:rsidRDefault="00AB4A36" w:rsidP="004B67C0">
            <w:pPr>
              <w:jc w:val="center"/>
              <w:rPr>
                <w:rFonts w:asciiTheme="minorHAnsi" w:eastAsia="Times New Roman" w:hAnsiTheme="minorHAnsi" w:cstheme="minorHAnsi"/>
                <w:szCs w:val="24"/>
                <w:lang w:eastAsia="pl-PL"/>
              </w:rPr>
            </w:pPr>
            <w:r w:rsidRPr="006B2EA9">
              <w:rPr>
                <w:rFonts w:asciiTheme="minorHAnsi" w:eastAsia="Times New Roman" w:hAnsiTheme="minorHAnsi" w:cstheme="minorHAnsi"/>
                <w:szCs w:val="24"/>
                <w:lang w:eastAsia="pl-PL"/>
              </w:rPr>
              <w:t>Dwukierunkowa z potwierdzeniem odbioru</w:t>
            </w:r>
          </w:p>
        </w:tc>
      </w:tr>
      <w:tr w:rsidR="00B70FAA" w:rsidRPr="006B2EA9" w14:paraId="3CA940AE" w14:textId="77777777" w:rsidTr="17AA679D">
        <w:trPr>
          <w:tblCellSpacing w:w="15" w:type="dxa"/>
          <w:jc w:val="center"/>
        </w:trPr>
        <w:tc>
          <w:tcPr>
            <w:tcW w:w="2807" w:type="dxa"/>
            <w:tcBorders>
              <w:top w:val="single" w:sz="2" w:space="0" w:color="D9D9E3"/>
              <w:left w:val="single" w:sz="6" w:space="0" w:color="D9D9E3"/>
              <w:bottom w:val="single" w:sz="6" w:space="0" w:color="D9D9E3"/>
              <w:right w:val="single" w:sz="2" w:space="0" w:color="D9D9E3"/>
            </w:tcBorders>
            <w:shd w:val="clear" w:color="auto" w:fill="D9D9D9" w:themeFill="background1" w:themeFillShade="D9"/>
            <w:vAlign w:val="center"/>
            <w:hideMark/>
          </w:tcPr>
          <w:p w14:paraId="25646EE1" w14:textId="5A5EF608" w:rsidR="00B70FAA" w:rsidRPr="006B2EA9" w:rsidRDefault="00AB4A36" w:rsidP="004B67C0">
            <w:pPr>
              <w:jc w:val="center"/>
              <w:rPr>
                <w:rFonts w:asciiTheme="minorHAnsi" w:eastAsia="Times New Roman" w:hAnsiTheme="minorHAnsi" w:cstheme="minorHAnsi"/>
                <w:b/>
                <w:bCs/>
                <w:szCs w:val="24"/>
                <w:lang w:eastAsia="pl-PL"/>
              </w:rPr>
            </w:pPr>
            <w:r w:rsidRPr="006B2EA9">
              <w:rPr>
                <w:rFonts w:asciiTheme="minorHAnsi" w:eastAsia="Times New Roman" w:hAnsiTheme="minorHAnsi" w:cstheme="minorHAnsi"/>
                <w:b/>
                <w:bCs/>
                <w:szCs w:val="24"/>
                <w:lang w:eastAsia="pl-PL"/>
              </w:rPr>
              <w:t>Maksymalna liczba flag</w:t>
            </w:r>
          </w:p>
        </w:tc>
        <w:tc>
          <w:tcPr>
            <w:tcW w:w="2797" w:type="dxa"/>
            <w:tcBorders>
              <w:top w:val="single" w:sz="2" w:space="0" w:color="D9D9E3"/>
              <w:left w:val="single" w:sz="6" w:space="0" w:color="D9D9E3"/>
              <w:bottom w:val="single" w:sz="6" w:space="0" w:color="D9D9E3"/>
              <w:right w:val="single" w:sz="2" w:space="0" w:color="D9D9E3"/>
            </w:tcBorders>
            <w:vAlign w:val="center"/>
            <w:hideMark/>
          </w:tcPr>
          <w:p w14:paraId="18FE6F9A" w14:textId="67D172FB" w:rsidR="00B70FAA" w:rsidRPr="006B2EA9" w:rsidRDefault="00AB4A36" w:rsidP="004B67C0">
            <w:pPr>
              <w:jc w:val="center"/>
              <w:rPr>
                <w:rFonts w:asciiTheme="minorHAnsi" w:eastAsia="Times New Roman" w:hAnsiTheme="minorHAnsi" w:cstheme="minorHAnsi"/>
                <w:szCs w:val="24"/>
                <w:lang w:eastAsia="pl-PL"/>
              </w:rPr>
            </w:pPr>
            <w:r w:rsidRPr="006B2EA9">
              <w:rPr>
                <w:rFonts w:asciiTheme="minorHAnsi" w:eastAsia="Times New Roman" w:hAnsiTheme="minorHAnsi" w:cstheme="minorHAnsi"/>
                <w:szCs w:val="24"/>
                <w:lang w:eastAsia="pl-PL"/>
              </w:rPr>
              <w:t>5 flag na system</w:t>
            </w:r>
          </w:p>
        </w:tc>
        <w:tc>
          <w:tcPr>
            <w:tcW w:w="2506" w:type="dxa"/>
            <w:tcBorders>
              <w:top w:val="single" w:sz="2" w:space="0" w:color="D9D9E3"/>
              <w:left w:val="single" w:sz="6" w:space="0" w:color="D9D9E3"/>
              <w:bottom w:val="single" w:sz="6" w:space="0" w:color="D9D9E3"/>
              <w:right w:val="single" w:sz="2" w:space="0" w:color="D9D9E3"/>
            </w:tcBorders>
            <w:vAlign w:val="center"/>
            <w:hideMark/>
          </w:tcPr>
          <w:p w14:paraId="740C33D2" w14:textId="0C20B4AE" w:rsidR="00B70FAA" w:rsidRPr="006B2EA9" w:rsidRDefault="00AB4A36" w:rsidP="004B67C0">
            <w:pPr>
              <w:jc w:val="center"/>
              <w:rPr>
                <w:rFonts w:asciiTheme="minorHAnsi" w:eastAsia="Times New Roman" w:hAnsiTheme="minorHAnsi" w:cstheme="minorHAnsi"/>
                <w:szCs w:val="24"/>
                <w:lang w:eastAsia="pl-PL"/>
              </w:rPr>
            </w:pPr>
            <w:r w:rsidRPr="006B2EA9">
              <w:rPr>
                <w:rFonts w:asciiTheme="minorHAnsi" w:eastAsia="Times New Roman" w:hAnsiTheme="minorHAnsi" w:cstheme="minorHAnsi"/>
                <w:szCs w:val="24"/>
                <w:lang w:eastAsia="pl-PL"/>
              </w:rPr>
              <w:t>10 flag na system</w:t>
            </w:r>
          </w:p>
        </w:tc>
      </w:tr>
      <w:tr w:rsidR="00B70FAA" w:rsidRPr="006B2EA9" w14:paraId="4B3DEC2E" w14:textId="77777777" w:rsidTr="17AA679D">
        <w:trPr>
          <w:tblCellSpacing w:w="15" w:type="dxa"/>
          <w:jc w:val="center"/>
        </w:trPr>
        <w:tc>
          <w:tcPr>
            <w:tcW w:w="2807" w:type="dxa"/>
            <w:tcBorders>
              <w:top w:val="single" w:sz="2" w:space="0" w:color="D9D9E3"/>
              <w:left w:val="single" w:sz="6" w:space="0" w:color="D9D9E3"/>
              <w:bottom w:val="single" w:sz="6" w:space="0" w:color="D9D9E3"/>
              <w:right w:val="single" w:sz="2" w:space="0" w:color="D9D9E3"/>
            </w:tcBorders>
            <w:shd w:val="clear" w:color="auto" w:fill="D9D9D9" w:themeFill="background1" w:themeFillShade="D9"/>
            <w:vAlign w:val="center"/>
            <w:hideMark/>
          </w:tcPr>
          <w:p w14:paraId="44233451" w14:textId="20F95CCD" w:rsidR="00B70FAA" w:rsidRPr="006B2EA9" w:rsidRDefault="1D12B4BC" w:rsidP="17AA679D">
            <w:pPr>
              <w:jc w:val="center"/>
              <w:rPr>
                <w:rFonts w:asciiTheme="minorHAnsi" w:eastAsia="Times New Roman" w:hAnsiTheme="minorHAnsi" w:cstheme="minorBidi"/>
                <w:b/>
                <w:bCs/>
                <w:lang w:eastAsia="pl-PL"/>
              </w:rPr>
            </w:pPr>
            <w:r w:rsidRPr="17AA679D">
              <w:rPr>
                <w:rFonts w:asciiTheme="minorHAnsi" w:eastAsia="Times New Roman" w:hAnsiTheme="minorHAnsi" w:cstheme="minorBidi"/>
                <w:b/>
                <w:bCs/>
                <w:lang w:eastAsia="pl-PL"/>
              </w:rPr>
              <w:t xml:space="preserve">Funkcje </w:t>
            </w:r>
            <w:r w:rsidR="5982EA46" w:rsidRPr="17AA679D">
              <w:rPr>
                <w:rFonts w:asciiTheme="minorHAnsi" w:eastAsia="Times New Roman" w:hAnsiTheme="minorHAnsi" w:cstheme="minorBidi"/>
                <w:b/>
                <w:bCs/>
                <w:lang w:eastAsia="pl-PL"/>
              </w:rPr>
              <w:t>powiadomień</w:t>
            </w:r>
          </w:p>
        </w:tc>
        <w:tc>
          <w:tcPr>
            <w:tcW w:w="2797" w:type="dxa"/>
            <w:tcBorders>
              <w:top w:val="single" w:sz="2" w:space="0" w:color="D9D9E3"/>
              <w:left w:val="single" w:sz="6" w:space="0" w:color="D9D9E3"/>
              <w:bottom w:val="single" w:sz="6" w:space="0" w:color="D9D9E3"/>
              <w:right w:val="single" w:sz="2" w:space="0" w:color="D9D9E3"/>
            </w:tcBorders>
            <w:vAlign w:val="center"/>
            <w:hideMark/>
          </w:tcPr>
          <w:p w14:paraId="159AF0DA" w14:textId="0DC68C61" w:rsidR="00B70FAA" w:rsidRPr="006B2EA9" w:rsidRDefault="004B67C0" w:rsidP="004B67C0">
            <w:pPr>
              <w:jc w:val="center"/>
              <w:rPr>
                <w:rFonts w:asciiTheme="minorHAnsi" w:eastAsia="Times New Roman" w:hAnsiTheme="minorHAnsi" w:cstheme="minorHAnsi"/>
                <w:szCs w:val="24"/>
                <w:lang w:eastAsia="pl-PL"/>
              </w:rPr>
            </w:pPr>
            <w:r w:rsidRPr="006B2EA9">
              <w:rPr>
                <w:rFonts w:asciiTheme="minorHAnsi" w:eastAsia="Times New Roman" w:hAnsiTheme="minorHAnsi" w:cstheme="minorHAnsi"/>
                <w:szCs w:val="24"/>
                <w:lang w:eastAsia="pl-PL"/>
              </w:rPr>
              <w:t>Dźwięk (3 poziomy), wibracje( 5 poziomów)</w:t>
            </w:r>
          </w:p>
        </w:tc>
        <w:tc>
          <w:tcPr>
            <w:tcW w:w="2506" w:type="dxa"/>
            <w:tcBorders>
              <w:top w:val="single" w:sz="2" w:space="0" w:color="D9D9E3"/>
              <w:left w:val="single" w:sz="6" w:space="0" w:color="D9D9E3"/>
              <w:bottom w:val="single" w:sz="6" w:space="0" w:color="D9D9E3"/>
              <w:right w:val="single" w:sz="2" w:space="0" w:color="D9D9E3"/>
            </w:tcBorders>
            <w:vAlign w:val="center"/>
            <w:hideMark/>
          </w:tcPr>
          <w:p w14:paraId="7416A479" w14:textId="4D18E61D" w:rsidR="00B70FAA" w:rsidRPr="006B2EA9" w:rsidRDefault="004B67C0" w:rsidP="004B67C0">
            <w:pPr>
              <w:jc w:val="center"/>
              <w:rPr>
                <w:rFonts w:asciiTheme="minorHAnsi" w:eastAsia="Times New Roman" w:hAnsiTheme="minorHAnsi" w:cstheme="minorHAnsi"/>
                <w:szCs w:val="24"/>
                <w:lang w:eastAsia="pl-PL"/>
              </w:rPr>
            </w:pPr>
            <w:r w:rsidRPr="006B2EA9">
              <w:rPr>
                <w:rFonts w:asciiTheme="minorHAnsi" w:eastAsia="Times New Roman" w:hAnsiTheme="minorHAnsi" w:cstheme="minorHAnsi"/>
                <w:szCs w:val="24"/>
                <w:lang w:eastAsia="pl-PL"/>
              </w:rPr>
              <w:t>Dźwięk (3 poziomy), wibracje (5 poziomów)</w:t>
            </w:r>
          </w:p>
        </w:tc>
      </w:tr>
      <w:tr w:rsidR="00B70FAA" w:rsidRPr="006B2EA9" w14:paraId="5308C90B" w14:textId="77777777" w:rsidTr="17AA679D">
        <w:trPr>
          <w:tblCellSpacing w:w="15" w:type="dxa"/>
          <w:jc w:val="center"/>
        </w:trPr>
        <w:tc>
          <w:tcPr>
            <w:tcW w:w="2807" w:type="dxa"/>
            <w:tcBorders>
              <w:top w:val="single" w:sz="2" w:space="0" w:color="D9D9E3"/>
              <w:left w:val="single" w:sz="6" w:space="0" w:color="D9D9E3"/>
              <w:bottom w:val="single" w:sz="6" w:space="0" w:color="D9D9E3"/>
              <w:right w:val="single" w:sz="2" w:space="0" w:color="D9D9E3"/>
            </w:tcBorders>
            <w:shd w:val="clear" w:color="auto" w:fill="D9D9D9" w:themeFill="background1" w:themeFillShade="D9"/>
            <w:vAlign w:val="center"/>
            <w:hideMark/>
          </w:tcPr>
          <w:p w14:paraId="219A6FD6" w14:textId="3A209DD6" w:rsidR="00B70FAA" w:rsidRPr="006B2EA9" w:rsidRDefault="004B67C0" w:rsidP="004B67C0">
            <w:pPr>
              <w:jc w:val="center"/>
              <w:rPr>
                <w:rFonts w:asciiTheme="minorHAnsi" w:eastAsia="Times New Roman" w:hAnsiTheme="minorHAnsi" w:cstheme="minorHAnsi"/>
                <w:b/>
                <w:bCs/>
                <w:szCs w:val="24"/>
                <w:lang w:eastAsia="pl-PL"/>
              </w:rPr>
            </w:pPr>
            <w:r w:rsidRPr="006B2EA9">
              <w:rPr>
                <w:rFonts w:asciiTheme="minorHAnsi" w:eastAsia="Times New Roman" w:hAnsiTheme="minorHAnsi" w:cstheme="minorHAnsi"/>
                <w:b/>
                <w:bCs/>
                <w:szCs w:val="24"/>
                <w:lang w:eastAsia="pl-PL"/>
              </w:rPr>
              <w:t>Wodoodporność</w:t>
            </w:r>
          </w:p>
        </w:tc>
        <w:tc>
          <w:tcPr>
            <w:tcW w:w="2797" w:type="dxa"/>
            <w:tcBorders>
              <w:top w:val="single" w:sz="2" w:space="0" w:color="D9D9E3"/>
              <w:left w:val="single" w:sz="6" w:space="0" w:color="D9D9E3"/>
              <w:bottom w:val="single" w:sz="6" w:space="0" w:color="D9D9E3"/>
              <w:right w:val="single" w:sz="2" w:space="0" w:color="D9D9E3"/>
            </w:tcBorders>
            <w:vAlign w:val="center"/>
            <w:hideMark/>
          </w:tcPr>
          <w:p w14:paraId="3CC13763" w14:textId="4F40B3DC" w:rsidR="00B70FAA" w:rsidRPr="006B2EA9" w:rsidRDefault="00B70FAA" w:rsidP="004B67C0">
            <w:pPr>
              <w:jc w:val="center"/>
              <w:rPr>
                <w:rFonts w:asciiTheme="minorHAnsi" w:eastAsia="Times New Roman" w:hAnsiTheme="minorHAnsi" w:cstheme="minorHAnsi"/>
                <w:szCs w:val="24"/>
                <w:lang w:eastAsia="pl-PL"/>
              </w:rPr>
            </w:pPr>
            <w:r w:rsidRPr="006B2EA9">
              <w:rPr>
                <w:rFonts w:asciiTheme="minorHAnsi" w:eastAsia="Times New Roman" w:hAnsiTheme="minorHAnsi" w:cstheme="minorHAnsi"/>
                <w:szCs w:val="24"/>
                <w:lang w:eastAsia="pl-PL"/>
              </w:rPr>
              <w:t xml:space="preserve">Tak </w:t>
            </w:r>
          </w:p>
        </w:tc>
        <w:tc>
          <w:tcPr>
            <w:tcW w:w="2506" w:type="dxa"/>
            <w:tcBorders>
              <w:top w:val="single" w:sz="2" w:space="0" w:color="D9D9E3"/>
              <w:left w:val="single" w:sz="6" w:space="0" w:color="D9D9E3"/>
              <w:bottom w:val="single" w:sz="6" w:space="0" w:color="D9D9E3"/>
              <w:right w:val="single" w:sz="2" w:space="0" w:color="D9D9E3"/>
            </w:tcBorders>
            <w:vAlign w:val="center"/>
            <w:hideMark/>
          </w:tcPr>
          <w:p w14:paraId="5B76B837" w14:textId="0040EA26" w:rsidR="00B70FAA" w:rsidRPr="006B2EA9" w:rsidRDefault="00207801" w:rsidP="004B67C0">
            <w:pPr>
              <w:jc w:val="center"/>
              <w:rPr>
                <w:rFonts w:asciiTheme="minorHAnsi" w:eastAsia="Times New Roman" w:hAnsiTheme="minorHAnsi" w:cstheme="minorHAnsi"/>
                <w:szCs w:val="24"/>
                <w:lang w:eastAsia="pl-PL"/>
              </w:rPr>
            </w:pPr>
            <w:r w:rsidRPr="006B2EA9">
              <w:rPr>
                <w:rFonts w:asciiTheme="minorHAnsi" w:eastAsia="Times New Roman" w:hAnsiTheme="minorHAnsi" w:cstheme="minorHAnsi"/>
                <w:szCs w:val="24"/>
                <w:lang w:eastAsia="pl-PL"/>
              </w:rPr>
              <w:t xml:space="preserve">Tak </w:t>
            </w:r>
          </w:p>
        </w:tc>
      </w:tr>
      <w:tr w:rsidR="00B70FAA" w:rsidRPr="006B2EA9" w14:paraId="5A57AB8A" w14:textId="77777777" w:rsidTr="17AA679D">
        <w:trPr>
          <w:tblCellSpacing w:w="15" w:type="dxa"/>
          <w:jc w:val="center"/>
        </w:trPr>
        <w:tc>
          <w:tcPr>
            <w:tcW w:w="2807" w:type="dxa"/>
            <w:tcBorders>
              <w:top w:val="single" w:sz="2" w:space="0" w:color="D9D9E3"/>
              <w:left w:val="single" w:sz="6" w:space="0" w:color="D9D9E3"/>
              <w:bottom w:val="single" w:sz="6" w:space="0" w:color="D9D9E3"/>
              <w:right w:val="single" w:sz="2" w:space="0" w:color="D9D9E3"/>
            </w:tcBorders>
            <w:shd w:val="clear" w:color="auto" w:fill="D9D9D9" w:themeFill="background1" w:themeFillShade="D9"/>
            <w:vAlign w:val="center"/>
            <w:hideMark/>
          </w:tcPr>
          <w:p w14:paraId="131595EC" w14:textId="4F23CAAD" w:rsidR="00B70FAA" w:rsidRPr="006B2EA9" w:rsidRDefault="004B67C0" w:rsidP="004B67C0">
            <w:pPr>
              <w:jc w:val="center"/>
              <w:rPr>
                <w:rFonts w:asciiTheme="minorHAnsi" w:eastAsia="Times New Roman" w:hAnsiTheme="minorHAnsi" w:cstheme="minorHAnsi"/>
                <w:b/>
                <w:bCs/>
                <w:szCs w:val="24"/>
                <w:lang w:eastAsia="pl-PL"/>
              </w:rPr>
            </w:pPr>
            <w:r w:rsidRPr="006B2EA9">
              <w:rPr>
                <w:rFonts w:asciiTheme="minorHAnsi" w:eastAsia="Times New Roman" w:hAnsiTheme="minorHAnsi" w:cstheme="minorHAnsi"/>
                <w:b/>
                <w:bCs/>
                <w:szCs w:val="24"/>
                <w:lang w:eastAsia="pl-PL"/>
              </w:rPr>
              <w:t>Tryb oszczędzania energii</w:t>
            </w:r>
          </w:p>
        </w:tc>
        <w:tc>
          <w:tcPr>
            <w:tcW w:w="2797" w:type="dxa"/>
            <w:tcBorders>
              <w:top w:val="single" w:sz="2" w:space="0" w:color="D9D9E3"/>
              <w:left w:val="single" w:sz="6" w:space="0" w:color="D9D9E3"/>
              <w:bottom w:val="single" w:sz="6" w:space="0" w:color="D9D9E3"/>
              <w:right w:val="single" w:sz="2" w:space="0" w:color="D9D9E3"/>
            </w:tcBorders>
            <w:vAlign w:val="center"/>
            <w:hideMark/>
          </w:tcPr>
          <w:p w14:paraId="3E2539EE" w14:textId="2B2338B9" w:rsidR="00B70FAA" w:rsidRPr="006B2EA9" w:rsidRDefault="00B70FAA" w:rsidP="004B67C0">
            <w:pPr>
              <w:jc w:val="center"/>
              <w:rPr>
                <w:rFonts w:asciiTheme="minorHAnsi" w:eastAsia="Times New Roman" w:hAnsiTheme="minorHAnsi" w:cstheme="minorHAnsi"/>
                <w:szCs w:val="24"/>
                <w:lang w:eastAsia="pl-PL"/>
              </w:rPr>
            </w:pPr>
            <w:r w:rsidRPr="006B2EA9">
              <w:rPr>
                <w:rFonts w:asciiTheme="minorHAnsi" w:eastAsia="Times New Roman" w:hAnsiTheme="minorHAnsi" w:cstheme="minorHAnsi"/>
                <w:szCs w:val="24"/>
                <w:lang w:eastAsia="pl-PL"/>
              </w:rPr>
              <w:t xml:space="preserve">Tak </w:t>
            </w:r>
          </w:p>
        </w:tc>
        <w:tc>
          <w:tcPr>
            <w:tcW w:w="2506" w:type="dxa"/>
            <w:tcBorders>
              <w:top w:val="single" w:sz="2" w:space="0" w:color="D9D9E3"/>
              <w:left w:val="single" w:sz="6" w:space="0" w:color="D9D9E3"/>
              <w:bottom w:val="single" w:sz="6" w:space="0" w:color="D9D9E3"/>
              <w:right w:val="single" w:sz="2" w:space="0" w:color="D9D9E3"/>
            </w:tcBorders>
            <w:vAlign w:val="center"/>
            <w:hideMark/>
          </w:tcPr>
          <w:p w14:paraId="352C25F8" w14:textId="0143DDF0" w:rsidR="00B70FAA" w:rsidRPr="006B2EA9" w:rsidRDefault="00207801" w:rsidP="004B67C0">
            <w:pPr>
              <w:jc w:val="center"/>
              <w:rPr>
                <w:rFonts w:asciiTheme="minorHAnsi" w:eastAsia="Times New Roman" w:hAnsiTheme="minorHAnsi" w:cstheme="minorHAnsi"/>
                <w:szCs w:val="24"/>
                <w:lang w:eastAsia="pl-PL"/>
              </w:rPr>
            </w:pPr>
            <w:r w:rsidRPr="006B2EA9">
              <w:rPr>
                <w:rFonts w:asciiTheme="minorHAnsi" w:eastAsia="Times New Roman" w:hAnsiTheme="minorHAnsi" w:cstheme="minorHAnsi"/>
                <w:szCs w:val="24"/>
                <w:lang w:eastAsia="pl-PL"/>
              </w:rPr>
              <w:t xml:space="preserve">Tak </w:t>
            </w:r>
          </w:p>
        </w:tc>
      </w:tr>
      <w:tr w:rsidR="00B70FAA" w:rsidRPr="006B2EA9" w14:paraId="152108B7" w14:textId="77777777" w:rsidTr="17AA679D">
        <w:trPr>
          <w:tblCellSpacing w:w="15" w:type="dxa"/>
          <w:jc w:val="center"/>
        </w:trPr>
        <w:tc>
          <w:tcPr>
            <w:tcW w:w="2807" w:type="dxa"/>
            <w:tcBorders>
              <w:top w:val="single" w:sz="2" w:space="0" w:color="D9D9E3"/>
              <w:left w:val="single" w:sz="6" w:space="0" w:color="D9D9E3"/>
              <w:bottom w:val="single" w:sz="6" w:space="0" w:color="D9D9E3"/>
              <w:right w:val="single" w:sz="2" w:space="0" w:color="D9D9E3"/>
            </w:tcBorders>
            <w:shd w:val="clear" w:color="auto" w:fill="D9D9D9" w:themeFill="background1" w:themeFillShade="D9"/>
            <w:vAlign w:val="center"/>
            <w:hideMark/>
          </w:tcPr>
          <w:p w14:paraId="705CADDD" w14:textId="77777777" w:rsidR="00B70FAA" w:rsidRPr="006B2EA9" w:rsidRDefault="00B70FAA" w:rsidP="004B67C0">
            <w:pPr>
              <w:jc w:val="center"/>
              <w:rPr>
                <w:rFonts w:asciiTheme="minorHAnsi" w:eastAsia="Times New Roman" w:hAnsiTheme="minorHAnsi" w:cstheme="minorHAnsi"/>
                <w:szCs w:val="24"/>
                <w:lang w:eastAsia="pl-PL"/>
              </w:rPr>
            </w:pPr>
            <w:r w:rsidRPr="006B2EA9">
              <w:rPr>
                <w:rFonts w:asciiTheme="minorHAnsi" w:eastAsia="Times New Roman" w:hAnsiTheme="minorHAnsi" w:cstheme="minorHAnsi"/>
                <w:b/>
                <w:bCs/>
                <w:szCs w:val="24"/>
                <w:bdr w:val="single" w:sz="2" w:space="0" w:color="D9D9E3" w:frame="1"/>
                <w:lang w:eastAsia="pl-PL"/>
              </w:rPr>
              <w:t>Wskaźnik baterii</w:t>
            </w:r>
          </w:p>
        </w:tc>
        <w:tc>
          <w:tcPr>
            <w:tcW w:w="2797" w:type="dxa"/>
            <w:tcBorders>
              <w:top w:val="single" w:sz="2" w:space="0" w:color="D9D9E3"/>
              <w:left w:val="single" w:sz="6" w:space="0" w:color="D9D9E3"/>
              <w:bottom w:val="single" w:sz="6" w:space="0" w:color="D9D9E3"/>
              <w:right w:val="single" w:sz="2" w:space="0" w:color="D9D9E3"/>
            </w:tcBorders>
            <w:vAlign w:val="center"/>
            <w:hideMark/>
          </w:tcPr>
          <w:p w14:paraId="2E86E43B" w14:textId="77777777" w:rsidR="00B70FAA" w:rsidRPr="006B2EA9" w:rsidRDefault="00B70FAA" w:rsidP="004B67C0">
            <w:pPr>
              <w:jc w:val="center"/>
              <w:rPr>
                <w:rFonts w:asciiTheme="minorHAnsi" w:eastAsia="Times New Roman" w:hAnsiTheme="minorHAnsi" w:cstheme="minorHAnsi"/>
                <w:szCs w:val="24"/>
                <w:lang w:eastAsia="pl-PL"/>
              </w:rPr>
            </w:pPr>
            <w:r w:rsidRPr="006B2EA9">
              <w:rPr>
                <w:rFonts w:asciiTheme="minorHAnsi" w:eastAsia="Times New Roman" w:hAnsiTheme="minorHAnsi" w:cstheme="minorHAnsi"/>
                <w:szCs w:val="24"/>
                <w:lang w:eastAsia="pl-PL"/>
              </w:rPr>
              <w:t>LED</w:t>
            </w:r>
          </w:p>
        </w:tc>
        <w:tc>
          <w:tcPr>
            <w:tcW w:w="2506" w:type="dxa"/>
            <w:tcBorders>
              <w:top w:val="single" w:sz="2" w:space="0" w:color="D9D9E3"/>
              <w:left w:val="single" w:sz="6" w:space="0" w:color="D9D9E3"/>
              <w:bottom w:val="single" w:sz="6" w:space="0" w:color="D9D9E3"/>
              <w:right w:val="single" w:sz="2" w:space="0" w:color="D9D9E3"/>
            </w:tcBorders>
            <w:vAlign w:val="center"/>
            <w:hideMark/>
          </w:tcPr>
          <w:p w14:paraId="07EE8979" w14:textId="7EA865EE" w:rsidR="00B70FAA" w:rsidRPr="006B2EA9" w:rsidRDefault="004B67C0" w:rsidP="004B67C0">
            <w:pPr>
              <w:jc w:val="center"/>
              <w:rPr>
                <w:rFonts w:asciiTheme="minorHAnsi" w:eastAsia="Times New Roman" w:hAnsiTheme="minorHAnsi" w:cstheme="minorHAnsi"/>
                <w:szCs w:val="24"/>
                <w:lang w:eastAsia="pl-PL"/>
              </w:rPr>
            </w:pPr>
            <w:r w:rsidRPr="006B2EA9">
              <w:rPr>
                <w:rFonts w:asciiTheme="minorHAnsi" w:eastAsia="Times New Roman" w:hAnsiTheme="minorHAnsi" w:cstheme="minorHAnsi"/>
                <w:szCs w:val="24"/>
                <w:lang w:eastAsia="pl-PL"/>
              </w:rPr>
              <w:t xml:space="preserve">LED, </w:t>
            </w:r>
            <w:r w:rsidR="00FD7110" w:rsidRPr="006B2EA9">
              <w:rPr>
                <w:rFonts w:asciiTheme="minorHAnsi" w:eastAsia="Times New Roman" w:hAnsiTheme="minorHAnsi" w:cstheme="minorHAnsi"/>
                <w:szCs w:val="24"/>
                <w:lang w:eastAsia="pl-PL"/>
              </w:rPr>
              <w:t>Wibracja</w:t>
            </w:r>
          </w:p>
        </w:tc>
      </w:tr>
      <w:tr w:rsidR="00B70FAA" w:rsidRPr="006B2EA9" w14:paraId="600F89D7" w14:textId="77777777" w:rsidTr="17AA679D">
        <w:trPr>
          <w:tblCellSpacing w:w="15" w:type="dxa"/>
          <w:jc w:val="center"/>
        </w:trPr>
        <w:tc>
          <w:tcPr>
            <w:tcW w:w="2807" w:type="dxa"/>
            <w:tcBorders>
              <w:top w:val="single" w:sz="2" w:space="0" w:color="D9D9E3"/>
              <w:left w:val="single" w:sz="6" w:space="0" w:color="D9D9E3"/>
              <w:bottom w:val="single" w:sz="6" w:space="0" w:color="D9D9E3"/>
              <w:right w:val="single" w:sz="2" w:space="0" w:color="D9D9E3"/>
            </w:tcBorders>
            <w:shd w:val="clear" w:color="auto" w:fill="D9D9D9" w:themeFill="background1" w:themeFillShade="D9"/>
            <w:vAlign w:val="center"/>
            <w:hideMark/>
          </w:tcPr>
          <w:p w14:paraId="2F581153" w14:textId="50FE6313" w:rsidR="00B70FAA" w:rsidRPr="006B2EA9" w:rsidRDefault="00FD7110" w:rsidP="004B67C0">
            <w:pPr>
              <w:jc w:val="center"/>
              <w:rPr>
                <w:rFonts w:asciiTheme="minorHAnsi" w:eastAsia="Times New Roman" w:hAnsiTheme="minorHAnsi" w:cstheme="minorHAnsi"/>
                <w:b/>
                <w:bCs/>
                <w:szCs w:val="24"/>
                <w:lang w:eastAsia="pl-PL"/>
              </w:rPr>
            </w:pPr>
            <w:r w:rsidRPr="006B2EA9">
              <w:rPr>
                <w:rFonts w:asciiTheme="minorHAnsi" w:eastAsia="Times New Roman" w:hAnsiTheme="minorHAnsi" w:cstheme="minorHAnsi"/>
                <w:b/>
                <w:bCs/>
                <w:szCs w:val="24"/>
                <w:lang w:eastAsia="pl-PL"/>
              </w:rPr>
              <w:t>Uchwyt</w:t>
            </w:r>
          </w:p>
        </w:tc>
        <w:tc>
          <w:tcPr>
            <w:tcW w:w="2797" w:type="dxa"/>
            <w:tcBorders>
              <w:top w:val="single" w:sz="2" w:space="0" w:color="D9D9E3"/>
              <w:left w:val="single" w:sz="6" w:space="0" w:color="D9D9E3"/>
              <w:bottom w:val="single" w:sz="6" w:space="0" w:color="D9D9E3"/>
              <w:right w:val="single" w:sz="2" w:space="0" w:color="D9D9E3"/>
            </w:tcBorders>
            <w:vAlign w:val="center"/>
            <w:hideMark/>
          </w:tcPr>
          <w:p w14:paraId="609D6382" w14:textId="77777777" w:rsidR="00B70FAA" w:rsidRPr="006B2EA9" w:rsidRDefault="00B70FAA" w:rsidP="004B67C0">
            <w:pPr>
              <w:jc w:val="center"/>
              <w:rPr>
                <w:rFonts w:asciiTheme="minorHAnsi" w:eastAsia="Times New Roman" w:hAnsiTheme="minorHAnsi" w:cstheme="minorHAnsi"/>
                <w:szCs w:val="24"/>
                <w:lang w:eastAsia="pl-PL"/>
              </w:rPr>
            </w:pPr>
            <w:r w:rsidRPr="006B2EA9">
              <w:rPr>
                <w:rFonts w:asciiTheme="minorHAnsi" w:eastAsia="Times New Roman" w:hAnsiTheme="minorHAnsi" w:cstheme="minorHAnsi"/>
                <w:szCs w:val="24"/>
                <w:lang w:eastAsia="pl-PL"/>
              </w:rPr>
              <w:t>Uchwyty ergonomiczne</w:t>
            </w:r>
          </w:p>
        </w:tc>
        <w:tc>
          <w:tcPr>
            <w:tcW w:w="2506" w:type="dxa"/>
            <w:tcBorders>
              <w:top w:val="single" w:sz="2" w:space="0" w:color="D9D9E3"/>
              <w:left w:val="single" w:sz="6" w:space="0" w:color="D9D9E3"/>
              <w:bottom w:val="single" w:sz="6" w:space="0" w:color="D9D9E3"/>
              <w:right w:val="single" w:sz="2" w:space="0" w:color="D9D9E3"/>
            </w:tcBorders>
            <w:vAlign w:val="center"/>
            <w:hideMark/>
          </w:tcPr>
          <w:p w14:paraId="10FF6193" w14:textId="08112D95" w:rsidR="00B70FAA" w:rsidRPr="006B2EA9" w:rsidRDefault="00412DB4" w:rsidP="004B67C0">
            <w:pPr>
              <w:jc w:val="center"/>
              <w:rPr>
                <w:rFonts w:asciiTheme="minorHAnsi" w:eastAsia="Times New Roman" w:hAnsiTheme="minorHAnsi" w:cstheme="minorHAnsi"/>
                <w:szCs w:val="24"/>
                <w:lang w:eastAsia="pl-PL"/>
              </w:rPr>
            </w:pPr>
            <w:r w:rsidRPr="006B2EA9">
              <w:rPr>
                <w:rFonts w:asciiTheme="minorHAnsi" w:eastAsia="Times New Roman" w:hAnsiTheme="minorHAnsi" w:cstheme="minorHAnsi"/>
                <w:szCs w:val="24"/>
                <w:lang w:eastAsia="pl-PL"/>
              </w:rPr>
              <w:t>Uchwyty ergonomiczne</w:t>
            </w:r>
          </w:p>
        </w:tc>
      </w:tr>
      <w:tr w:rsidR="00B70FAA" w:rsidRPr="006B2EA9" w14:paraId="6F6D86BA" w14:textId="77777777" w:rsidTr="17AA679D">
        <w:trPr>
          <w:tblCellSpacing w:w="15" w:type="dxa"/>
          <w:jc w:val="center"/>
        </w:trPr>
        <w:tc>
          <w:tcPr>
            <w:tcW w:w="2807" w:type="dxa"/>
            <w:tcBorders>
              <w:top w:val="single" w:sz="2" w:space="0" w:color="D9D9E3"/>
              <w:left w:val="single" w:sz="6" w:space="0" w:color="D9D9E3"/>
              <w:bottom w:val="single" w:sz="6" w:space="0" w:color="D9D9E3"/>
              <w:right w:val="single" w:sz="2" w:space="0" w:color="D9D9E3"/>
            </w:tcBorders>
            <w:shd w:val="clear" w:color="auto" w:fill="D9D9D9" w:themeFill="background1" w:themeFillShade="D9"/>
            <w:vAlign w:val="center"/>
            <w:hideMark/>
          </w:tcPr>
          <w:p w14:paraId="4F27EA20" w14:textId="2894EC27" w:rsidR="00AB4A36" w:rsidRPr="006B2EA9" w:rsidRDefault="00B70FAA" w:rsidP="004B67C0">
            <w:pPr>
              <w:jc w:val="center"/>
              <w:rPr>
                <w:rFonts w:asciiTheme="minorHAnsi" w:eastAsia="Times New Roman" w:hAnsiTheme="minorHAnsi" w:cstheme="minorHAnsi"/>
                <w:b/>
                <w:bCs/>
                <w:szCs w:val="24"/>
                <w:bdr w:val="single" w:sz="2" w:space="0" w:color="D9D9E3" w:frame="1"/>
                <w:lang w:eastAsia="pl-PL"/>
              </w:rPr>
            </w:pPr>
            <w:r w:rsidRPr="006B2EA9">
              <w:rPr>
                <w:rFonts w:asciiTheme="minorHAnsi" w:eastAsia="Times New Roman" w:hAnsiTheme="minorHAnsi" w:cstheme="minorHAnsi"/>
                <w:b/>
                <w:bCs/>
                <w:szCs w:val="24"/>
                <w:bdr w:val="single" w:sz="2" w:space="0" w:color="D9D9E3" w:frame="1"/>
                <w:lang w:eastAsia="pl-PL"/>
              </w:rPr>
              <w:t>Materiał</w:t>
            </w:r>
          </w:p>
        </w:tc>
        <w:tc>
          <w:tcPr>
            <w:tcW w:w="2797" w:type="dxa"/>
            <w:tcBorders>
              <w:top w:val="single" w:sz="2" w:space="0" w:color="D9D9E3"/>
              <w:left w:val="single" w:sz="6" w:space="0" w:color="D9D9E3"/>
              <w:bottom w:val="single" w:sz="6" w:space="0" w:color="D9D9E3"/>
              <w:right w:val="single" w:sz="2" w:space="0" w:color="D9D9E3"/>
            </w:tcBorders>
            <w:vAlign w:val="center"/>
            <w:hideMark/>
          </w:tcPr>
          <w:p w14:paraId="494DB27A" w14:textId="77777777" w:rsidR="00B70FAA" w:rsidRPr="006B2EA9" w:rsidRDefault="00B70FAA" w:rsidP="004B67C0">
            <w:pPr>
              <w:jc w:val="center"/>
              <w:rPr>
                <w:rFonts w:asciiTheme="minorHAnsi" w:eastAsia="Times New Roman" w:hAnsiTheme="minorHAnsi" w:cstheme="minorHAnsi"/>
                <w:szCs w:val="24"/>
                <w:lang w:eastAsia="pl-PL"/>
              </w:rPr>
            </w:pPr>
            <w:proofErr w:type="spellStart"/>
            <w:r w:rsidRPr="006B2EA9">
              <w:rPr>
                <w:rFonts w:asciiTheme="minorHAnsi" w:eastAsia="Times New Roman" w:hAnsiTheme="minorHAnsi" w:cstheme="minorHAnsi"/>
                <w:szCs w:val="24"/>
                <w:lang w:eastAsia="pl-PL"/>
              </w:rPr>
              <w:t>Soft-touch</w:t>
            </w:r>
            <w:proofErr w:type="spellEnd"/>
          </w:p>
        </w:tc>
        <w:tc>
          <w:tcPr>
            <w:tcW w:w="2506" w:type="dxa"/>
            <w:tcBorders>
              <w:top w:val="single" w:sz="2" w:space="0" w:color="D9D9E3"/>
              <w:left w:val="single" w:sz="6" w:space="0" w:color="D9D9E3"/>
              <w:bottom w:val="single" w:sz="6" w:space="0" w:color="D9D9E3"/>
              <w:right w:val="single" w:sz="2" w:space="0" w:color="D9D9E3"/>
            </w:tcBorders>
            <w:vAlign w:val="center"/>
            <w:hideMark/>
          </w:tcPr>
          <w:p w14:paraId="44C4DEE4" w14:textId="2E6CF68B" w:rsidR="00AB4A36" w:rsidRPr="006B2EA9" w:rsidRDefault="00207801" w:rsidP="004B67C0">
            <w:pPr>
              <w:jc w:val="center"/>
              <w:rPr>
                <w:rFonts w:asciiTheme="minorHAnsi" w:eastAsia="Times New Roman" w:hAnsiTheme="minorHAnsi" w:cstheme="minorHAnsi"/>
                <w:szCs w:val="24"/>
                <w:lang w:eastAsia="pl-PL"/>
              </w:rPr>
            </w:pPr>
            <w:r w:rsidRPr="006B2EA9">
              <w:rPr>
                <w:rFonts w:asciiTheme="minorHAnsi" w:eastAsia="Times New Roman" w:hAnsiTheme="minorHAnsi" w:cstheme="minorHAnsi"/>
                <w:szCs w:val="24"/>
                <w:lang w:eastAsia="pl-PL"/>
              </w:rPr>
              <w:t xml:space="preserve">Nie </w:t>
            </w:r>
            <w:r w:rsidR="004B67C0" w:rsidRPr="006B2EA9">
              <w:rPr>
                <w:rFonts w:asciiTheme="minorHAnsi" w:eastAsia="Times New Roman" w:hAnsiTheme="minorHAnsi" w:cstheme="minorHAnsi"/>
                <w:szCs w:val="24"/>
                <w:lang w:eastAsia="pl-PL"/>
              </w:rPr>
              <w:t>podano</w:t>
            </w:r>
          </w:p>
        </w:tc>
      </w:tr>
    </w:tbl>
    <w:p w14:paraId="1ACA9AF1" w14:textId="3F3291AE" w:rsidR="00B70FAA" w:rsidRPr="006B2EA9" w:rsidRDefault="00562ECB" w:rsidP="005A1532">
      <w:pPr>
        <w:pStyle w:val="Tekstpodstawowy"/>
      </w:pPr>
      <w:r w:rsidRPr="006B2EA9">
        <w:lastRenderedPageBreak/>
        <w:t xml:space="preserve">W obu przypadkach, produkty spełniają podobną funkcję – umożliwiają efektywną komunikację między sędziami. Wybór między nimi zależy od indywidualnych potrzeb i budżetu, przy czym </w:t>
      </w:r>
      <w:proofErr w:type="spellStart"/>
      <w:r w:rsidRPr="006B2EA9">
        <w:t>ErvoCom</w:t>
      </w:r>
      <w:proofErr w:type="spellEnd"/>
      <w:r w:rsidRPr="006B2EA9">
        <w:t xml:space="preserve"> oferuje większą skalowalność i zaawansowaną komunikację, podczas gdy </w:t>
      </w:r>
      <w:proofErr w:type="spellStart"/>
      <w:r w:rsidRPr="006B2EA9">
        <w:t>SignalBip</w:t>
      </w:r>
      <w:proofErr w:type="spellEnd"/>
      <w:r w:rsidRPr="006B2EA9">
        <w:t xml:space="preserve"> jest bardziej dostępny cenowo.</w:t>
      </w:r>
      <w:r w:rsidR="004F70D1" w:rsidRPr="006B2EA9">
        <w:t xml:space="preserve"> </w:t>
      </w:r>
    </w:p>
    <w:p w14:paraId="413B48F3" w14:textId="77777777" w:rsidR="00B70FAA" w:rsidRPr="006B2EA9" w:rsidRDefault="00B70FAA" w:rsidP="00B70FAA">
      <w:pPr>
        <w:ind w:firstLine="709"/>
        <w:rPr>
          <w:b/>
          <w:bCs/>
        </w:rPr>
      </w:pPr>
    </w:p>
    <w:p w14:paraId="49541A97" w14:textId="77777777" w:rsidR="00B70FAA" w:rsidRPr="006B2EA9" w:rsidRDefault="00B70FAA" w:rsidP="00B70FAA">
      <w:pPr>
        <w:ind w:firstLine="709"/>
        <w:rPr>
          <w:b/>
          <w:bCs/>
        </w:rPr>
      </w:pPr>
    </w:p>
    <w:p w14:paraId="337D1216" w14:textId="77777777" w:rsidR="00B70FAA" w:rsidRPr="006B2EA9" w:rsidRDefault="00B70FAA" w:rsidP="00B70FAA">
      <w:pPr>
        <w:ind w:firstLine="709"/>
        <w:rPr>
          <w:b/>
          <w:bCs/>
        </w:rPr>
      </w:pPr>
    </w:p>
    <w:p w14:paraId="431F7D28" w14:textId="77777777" w:rsidR="00B70FAA" w:rsidRPr="006B2EA9" w:rsidRDefault="00B70FAA" w:rsidP="00B70FAA">
      <w:pPr>
        <w:ind w:firstLine="709"/>
        <w:rPr>
          <w:b/>
          <w:bCs/>
        </w:rPr>
      </w:pPr>
    </w:p>
    <w:p w14:paraId="217B2FD9" w14:textId="77777777" w:rsidR="00B70FAA" w:rsidRPr="006B2EA9" w:rsidRDefault="00B70FAA" w:rsidP="00B70FAA">
      <w:pPr>
        <w:ind w:firstLine="709"/>
        <w:rPr>
          <w:b/>
          <w:bCs/>
        </w:rPr>
      </w:pPr>
    </w:p>
    <w:p w14:paraId="0FD3AFB6" w14:textId="77777777" w:rsidR="00B70FAA" w:rsidRPr="006B2EA9" w:rsidRDefault="00B70FAA" w:rsidP="00202B0A">
      <w:pPr>
        <w:rPr>
          <w:b/>
          <w:bCs/>
        </w:rPr>
      </w:pPr>
    </w:p>
    <w:p w14:paraId="3562ACF7" w14:textId="77777777" w:rsidR="00B70FAA" w:rsidRPr="006B2EA9" w:rsidRDefault="00B70FAA" w:rsidP="00B70FAA">
      <w:pPr>
        <w:ind w:firstLine="709"/>
        <w:rPr>
          <w:b/>
          <w:bCs/>
        </w:rPr>
      </w:pPr>
    </w:p>
    <w:p w14:paraId="28C48E64" w14:textId="77777777" w:rsidR="00B70FAA" w:rsidRPr="006B2EA9" w:rsidRDefault="00B70FAA" w:rsidP="00B70FAA">
      <w:pPr>
        <w:ind w:firstLine="709"/>
        <w:rPr>
          <w:b/>
          <w:bCs/>
        </w:rPr>
      </w:pPr>
    </w:p>
    <w:p w14:paraId="5E526FAD" w14:textId="77777777" w:rsidR="00B70FAA" w:rsidRPr="006B2EA9" w:rsidRDefault="00B70FAA" w:rsidP="00B70FAA">
      <w:pPr>
        <w:ind w:firstLine="709"/>
        <w:rPr>
          <w:b/>
          <w:bCs/>
        </w:rPr>
      </w:pPr>
    </w:p>
    <w:p w14:paraId="407F7958" w14:textId="77777777" w:rsidR="00B70FAA" w:rsidRPr="006B2EA9" w:rsidRDefault="00B70FAA" w:rsidP="00B70FAA">
      <w:pPr>
        <w:ind w:firstLine="709"/>
        <w:rPr>
          <w:b/>
          <w:bCs/>
        </w:rPr>
      </w:pPr>
    </w:p>
    <w:p w14:paraId="522753A0" w14:textId="77777777" w:rsidR="00B70FAA" w:rsidRPr="006B2EA9" w:rsidRDefault="00B70FAA" w:rsidP="00B70FAA">
      <w:pPr>
        <w:ind w:firstLine="709"/>
        <w:rPr>
          <w:b/>
          <w:bCs/>
        </w:rPr>
      </w:pPr>
    </w:p>
    <w:p w14:paraId="3D003261" w14:textId="77777777" w:rsidR="00B70FAA" w:rsidRPr="006B2EA9" w:rsidRDefault="00B70FAA" w:rsidP="00B70FAA">
      <w:pPr>
        <w:ind w:firstLine="709"/>
        <w:rPr>
          <w:b/>
          <w:bCs/>
        </w:rPr>
      </w:pPr>
    </w:p>
    <w:p w14:paraId="67671556" w14:textId="77777777" w:rsidR="00B70FAA" w:rsidRPr="006B2EA9" w:rsidRDefault="00B70FAA" w:rsidP="00B70FAA">
      <w:pPr>
        <w:ind w:firstLine="709"/>
        <w:rPr>
          <w:b/>
          <w:bCs/>
        </w:rPr>
      </w:pPr>
    </w:p>
    <w:p w14:paraId="4993EB78" w14:textId="77777777" w:rsidR="00B70FAA" w:rsidRPr="006B2EA9" w:rsidRDefault="00B70FAA" w:rsidP="00B70FAA">
      <w:pPr>
        <w:ind w:firstLine="709"/>
        <w:rPr>
          <w:b/>
          <w:bCs/>
        </w:rPr>
      </w:pPr>
    </w:p>
    <w:p w14:paraId="32C56B71" w14:textId="77777777" w:rsidR="00386D4E" w:rsidRPr="006B2EA9" w:rsidRDefault="00386D4E" w:rsidP="00386D4E">
      <w:pPr>
        <w:pStyle w:val="Tekstpodstawowy"/>
        <w:ind w:firstLine="0"/>
        <w:rPr>
          <w:rFonts w:asciiTheme="minorHAnsi" w:hAnsiTheme="minorHAnsi" w:cstheme="minorHAnsi"/>
        </w:rPr>
      </w:pPr>
    </w:p>
    <w:p w14:paraId="4FF0672F" w14:textId="77777777" w:rsidR="00386D4E" w:rsidRPr="006B2EA9" w:rsidRDefault="00386D4E" w:rsidP="00386D4E">
      <w:pPr>
        <w:pStyle w:val="Tekstpodstawowy"/>
        <w:ind w:firstLine="0"/>
        <w:rPr>
          <w:rFonts w:asciiTheme="minorHAnsi" w:hAnsiTheme="minorHAnsi" w:cstheme="minorHAnsi"/>
        </w:rPr>
      </w:pPr>
    </w:p>
    <w:p w14:paraId="7FD0E15F" w14:textId="77777777" w:rsidR="00386D4E" w:rsidRPr="006B2EA9" w:rsidRDefault="00386D4E" w:rsidP="00386D4E">
      <w:pPr>
        <w:pStyle w:val="Tekstpodstawowy"/>
        <w:ind w:firstLine="0"/>
        <w:rPr>
          <w:rFonts w:asciiTheme="minorHAnsi" w:hAnsiTheme="minorHAnsi" w:cstheme="minorHAnsi"/>
        </w:rPr>
      </w:pPr>
    </w:p>
    <w:p w14:paraId="6FC7CB27" w14:textId="77777777" w:rsidR="00386D4E" w:rsidRPr="006B2EA9" w:rsidRDefault="00386D4E" w:rsidP="00386D4E">
      <w:pPr>
        <w:pStyle w:val="Tekstpodstawowy"/>
        <w:ind w:firstLine="0"/>
        <w:rPr>
          <w:rFonts w:asciiTheme="minorHAnsi" w:hAnsiTheme="minorHAnsi" w:cstheme="minorHAnsi"/>
        </w:rPr>
      </w:pPr>
    </w:p>
    <w:p w14:paraId="745CA4E1" w14:textId="77777777" w:rsidR="00386D4E" w:rsidRPr="006B2EA9" w:rsidRDefault="00386D4E" w:rsidP="00386D4E">
      <w:pPr>
        <w:pStyle w:val="Tekstpodstawowy"/>
        <w:ind w:firstLine="0"/>
        <w:rPr>
          <w:rFonts w:asciiTheme="minorHAnsi" w:hAnsiTheme="minorHAnsi" w:cstheme="minorHAnsi"/>
        </w:rPr>
      </w:pPr>
    </w:p>
    <w:p w14:paraId="03BA8134" w14:textId="77777777" w:rsidR="00386D4E" w:rsidRPr="006B2EA9" w:rsidRDefault="00386D4E" w:rsidP="00386D4E">
      <w:pPr>
        <w:pStyle w:val="Tekstpodstawowy"/>
        <w:ind w:firstLine="0"/>
        <w:rPr>
          <w:rFonts w:asciiTheme="minorHAnsi" w:hAnsiTheme="minorHAnsi" w:cstheme="minorHAnsi"/>
        </w:rPr>
      </w:pPr>
    </w:p>
    <w:p w14:paraId="5771B366" w14:textId="77777777" w:rsidR="00386D4E" w:rsidRPr="006B2EA9" w:rsidRDefault="00386D4E" w:rsidP="00386D4E">
      <w:pPr>
        <w:pStyle w:val="Tekstpodstawowy"/>
        <w:ind w:firstLine="0"/>
        <w:rPr>
          <w:rFonts w:asciiTheme="minorHAnsi" w:hAnsiTheme="minorHAnsi" w:cstheme="minorHAnsi"/>
        </w:rPr>
      </w:pPr>
    </w:p>
    <w:p w14:paraId="4C1037A0" w14:textId="77777777" w:rsidR="00386D4E" w:rsidRPr="006B2EA9" w:rsidRDefault="00386D4E" w:rsidP="00386D4E">
      <w:pPr>
        <w:pStyle w:val="Tekstpodstawowy"/>
        <w:ind w:firstLine="0"/>
        <w:rPr>
          <w:rFonts w:asciiTheme="minorHAnsi" w:hAnsiTheme="minorHAnsi" w:cstheme="minorHAnsi"/>
        </w:rPr>
      </w:pPr>
    </w:p>
    <w:p w14:paraId="28C4D0B5" w14:textId="77777777" w:rsidR="00386D4E" w:rsidRPr="006B2EA9" w:rsidRDefault="00386D4E" w:rsidP="00386D4E">
      <w:pPr>
        <w:pStyle w:val="Tekstpodstawowy"/>
        <w:ind w:firstLine="0"/>
        <w:rPr>
          <w:rFonts w:asciiTheme="minorHAnsi" w:hAnsiTheme="minorHAnsi" w:cstheme="minorHAnsi"/>
        </w:rPr>
      </w:pPr>
    </w:p>
    <w:p w14:paraId="6438661C" w14:textId="77777777" w:rsidR="00386D4E" w:rsidRPr="006B2EA9" w:rsidRDefault="00386D4E" w:rsidP="00386D4E">
      <w:pPr>
        <w:pStyle w:val="Tekstpodstawowy"/>
        <w:ind w:firstLine="0"/>
        <w:rPr>
          <w:rFonts w:asciiTheme="minorHAnsi" w:hAnsiTheme="minorHAnsi" w:cstheme="minorHAnsi"/>
        </w:rPr>
      </w:pPr>
    </w:p>
    <w:p w14:paraId="67E43C82" w14:textId="77777777" w:rsidR="00386D4E" w:rsidRPr="006B2EA9" w:rsidRDefault="00386D4E" w:rsidP="00386D4E">
      <w:pPr>
        <w:pStyle w:val="Tekstpodstawowy"/>
        <w:ind w:firstLine="0"/>
        <w:rPr>
          <w:rFonts w:asciiTheme="minorHAnsi" w:hAnsiTheme="minorHAnsi" w:cstheme="minorHAnsi"/>
        </w:rPr>
      </w:pPr>
    </w:p>
    <w:p w14:paraId="19F6AED3" w14:textId="77777777" w:rsidR="00386D4E" w:rsidRPr="006B2EA9" w:rsidRDefault="00386D4E" w:rsidP="00386D4E">
      <w:pPr>
        <w:pStyle w:val="Tekstpodstawowy"/>
        <w:ind w:firstLine="0"/>
        <w:rPr>
          <w:rFonts w:asciiTheme="minorHAnsi" w:hAnsiTheme="minorHAnsi" w:cstheme="minorHAnsi"/>
        </w:rPr>
      </w:pPr>
    </w:p>
    <w:p w14:paraId="61794BCA" w14:textId="77777777" w:rsidR="00386D4E" w:rsidRPr="006B2EA9" w:rsidRDefault="00386D4E" w:rsidP="00386D4E">
      <w:pPr>
        <w:pStyle w:val="Tekstpodstawowy"/>
        <w:ind w:firstLine="0"/>
        <w:rPr>
          <w:rFonts w:asciiTheme="minorHAnsi" w:hAnsiTheme="minorHAnsi" w:cstheme="minorHAnsi"/>
        </w:rPr>
      </w:pPr>
    </w:p>
    <w:p w14:paraId="6A815C0A" w14:textId="77777777" w:rsidR="00386D4E" w:rsidRPr="006B2EA9" w:rsidRDefault="00386D4E" w:rsidP="00386D4E">
      <w:pPr>
        <w:pStyle w:val="Tekstpodstawowy"/>
        <w:ind w:firstLine="0"/>
        <w:rPr>
          <w:rFonts w:asciiTheme="minorHAnsi" w:hAnsiTheme="minorHAnsi" w:cstheme="minorHAnsi"/>
        </w:rPr>
      </w:pPr>
    </w:p>
    <w:p w14:paraId="5932F4A6" w14:textId="77777777" w:rsidR="00386D4E" w:rsidRPr="006B2EA9" w:rsidRDefault="00386D4E" w:rsidP="00386D4E">
      <w:pPr>
        <w:pStyle w:val="Tekstpodstawowy"/>
        <w:ind w:firstLine="0"/>
        <w:rPr>
          <w:rFonts w:asciiTheme="minorHAnsi" w:hAnsiTheme="minorHAnsi" w:cstheme="minorHAnsi"/>
        </w:rPr>
      </w:pPr>
    </w:p>
    <w:p w14:paraId="4551BA0F" w14:textId="77777777" w:rsidR="00386D4E" w:rsidRPr="006B2EA9" w:rsidRDefault="00386D4E" w:rsidP="00386D4E">
      <w:pPr>
        <w:pStyle w:val="Tekstpodstawowy"/>
        <w:ind w:firstLine="0"/>
        <w:rPr>
          <w:rFonts w:asciiTheme="minorHAnsi" w:hAnsiTheme="minorHAnsi" w:cstheme="minorHAnsi"/>
        </w:rPr>
      </w:pPr>
    </w:p>
    <w:p w14:paraId="3978E884" w14:textId="77777777" w:rsidR="00386D4E" w:rsidRPr="006B2EA9" w:rsidRDefault="00386D4E" w:rsidP="00386D4E">
      <w:pPr>
        <w:pStyle w:val="Tekstpodstawowy"/>
        <w:ind w:firstLine="0"/>
        <w:rPr>
          <w:rFonts w:asciiTheme="minorHAnsi" w:hAnsiTheme="minorHAnsi" w:cstheme="minorHAnsi"/>
        </w:rPr>
      </w:pPr>
    </w:p>
    <w:p w14:paraId="4E65A13C" w14:textId="77777777" w:rsidR="00386D4E" w:rsidRPr="006B2EA9" w:rsidRDefault="00386D4E" w:rsidP="00386D4E">
      <w:pPr>
        <w:pStyle w:val="Tekstpodstawowy"/>
        <w:ind w:firstLine="0"/>
        <w:rPr>
          <w:rFonts w:asciiTheme="minorHAnsi" w:hAnsiTheme="minorHAnsi" w:cstheme="minorHAnsi"/>
        </w:rPr>
      </w:pPr>
    </w:p>
    <w:p w14:paraId="1CC05CD9" w14:textId="59CD9C73" w:rsidR="00386D4E" w:rsidRPr="006B2EA9" w:rsidRDefault="00386D4E" w:rsidP="00834E42">
      <w:pPr>
        <w:pStyle w:val="Nagwek1"/>
      </w:pPr>
      <w:bookmarkStart w:id="5" w:name="_Toc155225809"/>
      <w:r w:rsidRPr="006B2EA9">
        <w:lastRenderedPageBreak/>
        <w:t xml:space="preserve">Zastosowane </w:t>
      </w:r>
      <w:r w:rsidR="00553F33" w:rsidRPr="006B2EA9">
        <w:t>t</w:t>
      </w:r>
      <w:r w:rsidRPr="006B2EA9">
        <w:t xml:space="preserve">echnologie i </w:t>
      </w:r>
      <w:r w:rsidR="00553F33" w:rsidRPr="006B2EA9">
        <w:t>o</w:t>
      </w:r>
      <w:r w:rsidR="00B70FAA" w:rsidRPr="006B2EA9">
        <w:t>programowani</w:t>
      </w:r>
      <w:r w:rsidR="003F55B7" w:rsidRPr="006B2EA9">
        <w:t>a</w:t>
      </w:r>
      <w:bookmarkEnd w:id="5"/>
    </w:p>
    <w:p w14:paraId="18A71D45" w14:textId="77777777" w:rsidR="00375E8F" w:rsidRPr="006B2EA9" w:rsidRDefault="00375E8F" w:rsidP="00C13AFC">
      <w:pPr>
        <w:pStyle w:val="Tekstpodstawowy"/>
        <w:ind w:firstLine="0"/>
      </w:pPr>
    </w:p>
    <w:p w14:paraId="7A7AD910" w14:textId="18C80138" w:rsidR="00583E38" w:rsidRPr="006B2EA9" w:rsidRDefault="00503977" w:rsidP="00B107D4">
      <w:pPr>
        <w:pStyle w:val="Nagwek2"/>
      </w:pPr>
      <w:bookmarkStart w:id="6" w:name="_Toc155225810"/>
      <w:r w:rsidRPr="006B2EA9">
        <w:t>T</w:t>
      </w:r>
      <w:r w:rsidR="00386D4E" w:rsidRPr="006B2EA9">
        <w:t>echnologi</w:t>
      </w:r>
      <w:r w:rsidRPr="006B2EA9">
        <w:t>a</w:t>
      </w:r>
      <w:r w:rsidR="00386D4E" w:rsidRPr="006B2EA9">
        <w:t xml:space="preserve"> </w:t>
      </w:r>
      <w:proofErr w:type="spellStart"/>
      <w:r w:rsidR="00386D4E" w:rsidRPr="006B2EA9">
        <w:t>LoRa</w:t>
      </w:r>
      <w:bookmarkEnd w:id="6"/>
      <w:proofErr w:type="spellEnd"/>
    </w:p>
    <w:p w14:paraId="209F70D4" w14:textId="77777777" w:rsidR="00681636" w:rsidRPr="006B2EA9" w:rsidRDefault="00681636" w:rsidP="00681636">
      <w:pPr>
        <w:pStyle w:val="Tekstpodstawowy"/>
      </w:pPr>
    </w:p>
    <w:p w14:paraId="77F33010" w14:textId="5C87BB89" w:rsidR="00681636" w:rsidRPr="006B2EA9" w:rsidRDefault="00583E38" w:rsidP="005A1532">
      <w:pPr>
        <w:pStyle w:val="Tekstpodstawowy"/>
        <w:rPr>
          <w:b/>
          <w:bCs/>
        </w:rPr>
      </w:pPr>
      <w:r w:rsidRPr="006B2EA9">
        <w:rPr>
          <w:b/>
          <w:bCs/>
        </w:rPr>
        <w:t>Wprowadzenie</w:t>
      </w:r>
    </w:p>
    <w:p w14:paraId="55E7122D" w14:textId="45632EE2" w:rsidR="00555282" w:rsidRPr="006B2EA9" w:rsidRDefault="1CF1F43B" w:rsidP="005A1532">
      <w:pPr>
        <w:pStyle w:val="Tekstpodstawowy"/>
      </w:pPr>
      <w:proofErr w:type="spellStart"/>
      <w:r>
        <w:t>LoRa</w:t>
      </w:r>
      <w:proofErr w:type="spellEnd"/>
      <w:r>
        <w:t xml:space="preserve"> (</w:t>
      </w:r>
      <w:r w:rsidR="233071E3">
        <w:t>a</w:t>
      </w:r>
      <w:r>
        <w:t xml:space="preserve">ng. </w:t>
      </w:r>
      <w:proofErr w:type="spellStart"/>
      <w:r>
        <w:t>Long</w:t>
      </w:r>
      <w:proofErr w:type="spellEnd"/>
      <w:r>
        <w:t xml:space="preserve"> </w:t>
      </w:r>
      <w:proofErr w:type="spellStart"/>
      <w:r>
        <w:t>Range</w:t>
      </w:r>
      <w:proofErr w:type="spellEnd"/>
      <w:r>
        <w:t xml:space="preserve">) </w:t>
      </w:r>
      <w:r w:rsidR="07469CC4">
        <w:t xml:space="preserve">to technologia komunikacji radiowej </w:t>
      </w:r>
      <w:r w:rsidR="71E7FC0E">
        <w:t>oferująca</w:t>
      </w:r>
      <w:r w:rsidR="07469CC4">
        <w:t xml:space="preserve"> </w:t>
      </w:r>
      <w:r w:rsidR="7F188721">
        <w:t xml:space="preserve">relatywnie </w:t>
      </w:r>
      <w:r w:rsidR="63B440A9">
        <w:t xml:space="preserve">daleki </w:t>
      </w:r>
      <w:r w:rsidR="07469CC4">
        <w:t>zasięg, która wykorzystuje modulację rozpraszania widma opartą na CSS</w:t>
      </w:r>
      <w:r w:rsidR="69C303FB">
        <w:t xml:space="preserve"> (</w:t>
      </w:r>
      <w:r w:rsidR="233071E3">
        <w:t>a</w:t>
      </w:r>
      <w:r w:rsidR="69C303FB">
        <w:t xml:space="preserve">ng. </w:t>
      </w:r>
      <w:proofErr w:type="spellStart"/>
      <w:r w:rsidR="69C303FB">
        <w:t>Chirp</w:t>
      </w:r>
      <w:proofErr w:type="spellEnd"/>
      <w:r w:rsidR="3E583722">
        <w:t xml:space="preserve"> </w:t>
      </w:r>
      <w:proofErr w:type="spellStart"/>
      <w:r w:rsidR="3E583722">
        <w:t>Spread</w:t>
      </w:r>
      <w:proofErr w:type="spellEnd"/>
      <w:r w:rsidR="3E583722">
        <w:t xml:space="preserve"> Spectrum</w:t>
      </w:r>
      <w:r w:rsidR="7C69F5CD">
        <w:t>)</w:t>
      </w:r>
      <w:r w:rsidR="07469CC4">
        <w:t xml:space="preserve">. Umożliwia ona transmisję </w:t>
      </w:r>
      <w:r w:rsidR="26C75184">
        <w:t>radiową</w:t>
      </w:r>
      <w:r w:rsidR="748D0CEF">
        <w:t xml:space="preserve"> </w:t>
      </w:r>
      <w:r w:rsidR="07469CC4">
        <w:t xml:space="preserve">na dużych dystansach przy jednoczesnym niskim zużyciu energii. Dzięki temu, urządzenia </w:t>
      </w:r>
      <w:proofErr w:type="spellStart"/>
      <w:r w:rsidR="07469CC4">
        <w:t>IoT</w:t>
      </w:r>
      <w:proofErr w:type="spellEnd"/>
      <w:r w:rsidR="07469CC4">
        <w:t xml:space="preserve"> </w:t>
      </w:r>
      <w:r w:rsidR="27C8E638">
        <w:t>(</w:t>
      </w:r>
      <w:r w:rsidR="233071E3">
        <w:t>a</w:t>
      </w:r>
      <w:r w:rsidR="27C8E638">
        <w:t xml:space="preserve">ng. Internet of </w:t>
      </w:r>
      <w:proofErr w:type="spellStart"/>
      <w:r w:rsidR="27C8E638">
        <w:t>Things</w:t>
      </w:r>
      <w:proofErr w:type="spellEnd"/>
      <w:r w:rsidR="27C8E638">
        <w:t xml:space="preserve">) </w:t>
      </w:r>
      <w:r w:rsidR="1EC0DA89">
        <w:t xml:space="preserve">w niektórych aplikacjach </w:t>
      </w:r>
      <w:r w:rsidR="07469CC4">
        <w:t>mogą komunikować się przez lata bez konieczności wymiany baterii, co otwiera nowe możliwości w dziedzinie zdalnego monitorowania i kontrolowania.</w:t>
      </w:r>
    </w:p>
    <w:p w14:paraId="6063DE28" w14:textId="77777777" w:rsidR="00D905FE" w:rsidRPr="006B2EA9" w:rsidRDefault="00D905FE" w:rsidP="00A47A7C">
      <w:pPr>
        <w:pStyle w:val="Tekstpodstawowy"/>
        <w:ind w:firstLine="0"/>
      </w:pPr>
    </w:p>
    <w:p w14:paraId="11B23411" w14:textId="7B13A52E" w:rsidR="00590CE9" w:rsidRPr="006B2EA9" w:rsidRDefault="00D53E79" w:rsidP="005A1532">
      <w:pPr>
        <w:pStyle w:val="Tekstpodstawowy"/>
      </w:pPr>
      <w:r w:rsidRPr="006B2EA9">
        <w:t xml:space="preserve">Historia </w:t>
      </w:r>
      <w:proofErr w:type="spellStart"/>
      <w:r w:rsidRPr="006B2EA9">
        <w:t>LoRa</w:t>
      </w:r>
      <w:proofErr w:type="spellEnd"/>
      <w:r w:rsidRPr="006B2EA9">
        <w:t xml:space="preserve"> sięga początków XXI wieku, kiedy to francuska firma </w:t>
      </w:r>
      <w:proofErr w:type="spellStart"/>
      <w:r w:rsidRPr="006B2EA9">
        <w:t>Cycleo</w:t>
      </w:r>
      <w:proofErr w:type="spellEnd"/>
      <w:r w:rsidRPr="006B2EA9">
        <w:t xml:space="preserve"> z Grenoble opracowała i opatentowała tę technikę</w:t>
      </w:r>
      <w:r w:rsidR="00B2401D" w:rsidRPr="006B2EA9">
        <w:t>. Z</w:t>
      </w:r>
      <w:r w:rsidR="00270486" w:rsidRPr="006B2EA9">
        <w:t>ostała</w:t>
      </w:r>
      <w:r w:rsidR="00B2401D" w:rsidRPr="006B2EA9">
        <w:t xml:space="preserve"> ona</w:t>
      </w:r>
      <w:r w:rsidR="00270486" w:rsidRPr="006B2EA9">
        <w:t xml:space="preserve"> </w:t>
      </w:r>
      <w:r w:rsidRPr="006B2EA9">
        <w:t>później nabyt</w:t>
      </w:r>
      <w:r w:rsidR="00270486" w:rsidRPr="006B2EA9">
        <w:t>a</w:t>
      </w:r>
      <w:r w:rsidRPr="006B2EA9">
        <w:t xml:space="preserve"> i spopularyzowan</w:t>
      </w:r>
      <w:r w:rsidR="00270486" w:rsidRPr="006B2EA9">
        <w:t>a</w:t>
      </w:r>
      <w:r w:rsidRPr="006B2EA9">
        <w:t xml:space="preserve"> przez korporację </w:t>
      </w:r>
      <w:proofErr w:type="spellStart"/>
      <w:r w:rsidRPr="006B2EA9">
        <w:t>Semtech</w:t>
      </w:r>
      <w:proofErr w:type="spellEnd"/>
      <w:r w:rsidR="00403C01" w:rsidRPr="006B2EA9">
        <w:t>, przez co</w:t>
      </w:r>
      <w:r w:rsidR="00D905FE" w:rsidRPr="006B2EA9">
        <w:t xml:space="preserve"> szybko stała się kluczowym elementem ekosystemu </w:t>
      </w:r>
      <w:proofErr w:type="spellStart"/>
      <w:r w:rsidR="00D905FE" w:rsidRPr="006B2EA9">
        <w:t>IoT</w:t>
      </w:r>
      <w:proofErr w:type="spellEnd"/>
      <w:r w:rsidR="00D905FE" w:rsidRPr="006B2EA9">
        <w:t xml:space="preserve">. Dzięki współpracy z założycielami </w:t>
      </w:r>
      <w:proofErr w:type="spellStart"/>
      <w:r w:rsidR="00D905FE" w:rsidRPr="006B2EA9">
        <w:t>Cycleo</w:t>
      </w:r>
      <w:proofErr w:type="spellEnd"/>
      <w:r w:rsidR="00D905FE" w:rsidRPr="006B2EA9">
        <w:t xml:space="preserve">, </w:t>
      </w:r>
      <w:proofErr w:type="spellStart"/>
      <w:r w:rsidR="00D905FE" w:rsidRPr="006B2EA9">
        <w:t>Semtech</w:t>
      </w:r>
      <w:proofErr w:type="spellEnd"/>
      <w:r w:rsidR="00D905FE" w:rsidRPr="006B2EA9">
        <w:t xml:space="preserve"> dopracował technologię i wypuścił na rynek dedykowane chipy, które znalazły zastosowanie w milionach urządzeń na całym świecie</w:t>
      </w:r>
      <w:r w:rsidR="0098109F" w:rsidRPr="006B2EA9">
        <w:t xml:space="preserve"> [3]</w:t>
      </w:r>
      <w:r w:rsidR="001A1462" w:rsidRPr="006B2EA9">
        <w:t>.</w:t>
      </w:r>
    </w:p>
    <w:p w14:paraId="645B621A" w14:textId="77777777" w:rsidR="005A6E58" w:rsidRPr="006B2EA9" w:rsidRDefault="005A6E58" w:rsidP="00A47A7C">
      <w:pPr>
        <w:pStyle w:val="Tekstpodstawowy"/>
        <w:ind w:firstLine="0"/>
      </w:pPr>
    </w:p>
    <w:p w14:paraId="52A03DA4" w14:textId="3BB4DBD5" w:rsidR="005A6E58" w:rsidRPr="006B2EA9" w:rsidRDefault="005A6E58" w:rsidP="005A1532">
      <w:pPr>
        <w:pStyle w:val="Tekstpodstawowy"/>
      </w:pPr>
      <w:proofErr w:type="spellStart"/>
      <w:r w:rsidRPr="006B2EA9">
        <w:t>LoRa</w:t>
      </w:r>
      <w:proofErr w:type="spellEnd"/>
      <w:r w:rsidRPr="006B2EA9">
        <w:t xml:space="preserve"> </w:t>
      </w:r>
      <w:r w:rsidR="003264B6" w:rsidRPr="006B2EA9">
        <w:t xml:space="preserve">wykorzystywana jest </w:t>
      </w:r>
      <w:r w:rsidRPr="006B2EA9">
        <w:t xml:space="preserve">w wielu dziedzinach, od inteligentnych miast, które monitorują jakość powietrza, ruch uliczny i zarządzanie oświetleniem, po zaawansowane rolnictwo, gdzie wykorzystuje się czujniki do optymalizacji zużycia wody i monitorowania warunków upraw. Jest również kluczowa w zarządzaniu zasobami, takimi jak śledzenie przesyłek w logistyce i monitorowanie stanu infrastruktury. Dzięki swojej adaptowalności, </w:t>
      </w:r>
      <w:proofErr w:type="spellStart"/>
      <w:r w:rsidRPr="006B2EA9">
        <w:t>LoRa</w:t>
      </w:r>
      <w:proofErr w:type="spellEnd"/>
      <w:r w:rsidRPr="006B2EA9">
        <w:t xml:space="preserve"> jest używana także w inteligentnym zarządzaniu energią i w aplikacjach monitorowania dzikiej przyrody</w:t>
      </w:r>
      <w:r w:rsidR="001B6888" w:rsidRPr="006B2EA9">
        <w:t xml:space="preserve"> [4]</w:t>
      </w:r>
      <w:r w:rsidRPr="006B2EA9">
        <w:t>.</w:t>
      </w:r>
    </w:p>
    <w:p w14:paraId="364D0789" w14:textId="77777777" w:rsidR="005A6E58" w:rsidRPr="006B2EA9" w:rsidRDefault="005A6E58" w:rsidP="005A6E58">
      <w:pPr>
        <w:pStyle w:val="Tekstpodstawowy"/>
        <w:ind w:firstLine="0"/>
      </w:pPr>
    </w:p>
    <w:p w14:paraId="4F00DED2" w14:textId="7F464C80" w:rsidR="008F148D" w:rsidRDefault="00886B2C" w:rsidP="005A1532">
      <w:pPr>
        <w:pStyle w:val="Tekstpodstawowy"/>
      </w:pPr>
      <w:r>
        <w:t>Zaletą tej technologii</w:t>
      </w:r>
      <w:r w:rsidR="001B4786">
        <w:t xml:space="preserve"> jest</w:t>
      </w:r>
      <w:r w:rsidR="3073592A">
        <w:t xml:space="preserve"> odporność na interferencje i zdolność do penetracji przeszkód</w:t>
      </w:r>
      <w:r w:rsidR="001B4786">
        <w:t>, co</w:t>
      </w:r>
      <w:r w:rsidR="3073592A">
        <w:t xml:space="preserve"> czyni ją idealną do zastosowań miejskich. Wadami są ograniczona przepustowość i wyższe opóźnienia w transmisji danych, co sprawia, że nie nadaje się do aplikacji wymagających szybkiego przesyłania dużej ilości danych, takich jak transmisja wideo czy komunikacja głosowa w czasie rzeczywistym</w:t>
      </w:r>
      <w:r w:rsidR="19E82A93">
        <w:t xml:space="preserve"> [4]</w:t>
      </w:r>
      <w:r w:rsidR="3073592A">
        <w:t>.</w:t>
      </w:r>
    </w:p>
    <w:p w14:paraId="44FFECE1" w14:textId="77777777" w:rsidR="001B4786" w:rsidRPr="006B2EA9" w:rsidRDefault="001B4786" w:rsidP="005A1532">
      <w:pPr>
        <w:pStyle w:val="Tekstpodstawowy"/>
      </w:pPr>
    </w:p>
    <w:p w14:paraId="6E2557E8" w14:textId="58FBD2C8" w:rsidR="005405A8" w:rsidRPr="006B2EA9" w:rsidRDefault="00AF660C" w:rsidP="005A1532">
      <w:pPr>
        <w:pStyle w:val="Tekstpodstawowy"/>
        <w:rPr>
          <w:b/>
          <w:bCs/>
        </w:rPr>
      </w:pPr>
      <w:r w:rsidRPr="006B2EA9">
        <w:rPr>
          <w:b/>
          <w:bCs/>
        </w:rPr>
        <w:lastRenderedPageBreak/>
        <w:t>Modulacja</w:t>
      </w:r>
    </w:p>
    <w:p w14:paraId="06607A28" w14:textId="6CC30FE5" w:rsidR="00CB6C97" w:rsidRDefault="00466FD0" w:rsidP="00466FD0">
      <w:pPr>
        <w:pStyle w:val="Tekstpodstawowy"/>
      </w:pPr>
      <w:r w:rsidRPr="00466FD0">
        <w:t xml:space="preserve">Technologia </w:t>
      </w:r>
      <w:proofErr w:type="spellStart"/>
      <w:r w:rsidRPr="00466FD0">
        <w:t>LoRa</w:t>
      </w:r>
      <w:proofErr w:type="spellEnd"/>
      <w:r w:rsidRPr="00466FD0">
        <w:t xml:space="preserve"> odnosi się do zasad twierdzenia </w:t>
      </w:r>
      <w:proofErr w:type="spellStart"/>
      <w:r w:rsidRPr="00466FD0">
        <w:t>Shannona</w:t>
      </w:r>
      <w:proofErr w:type="spellEnd"/>
      <w:r w:rsidRPr="00466FD0">
        <w:t>-Hartleya, podkreślając, jak krytyczne jest zarządzanie pasmem i stosunkiem sygnału do szumu (SNR</w:t>
      </w:r>
      <w:r w:rsidR="00BB73EF">
        <w:t xml:space="preserve"> ang.</w:t>
      </w:r>
      <w:r w:rsidR="00144951">
        <w:t xml:space="preserve"> </w:t>
      </w:r>
      <w:proofErr w:type="spellStart"/>
      <w:r w:rsidR="00144951">
        <w:t>S</w:t>
      </w:r>
      <w:r w:rsidR="00144951" w:rsidRPr="00144951">
        <w:t>ignal</w:t>
      </w:r>
      <w:proofErr w:type="spellEnd"/>
      <w:r w:rsidR="00144951" w:rsidRPr="00144951">
        <w:t>-to-</w:t>
      </w:r>
      <w:proofErr w:type="spellStart"/>
      <w:r w:rsidR="00144951">
        <w:t>N</w:t>
      </w:r>
      <w:r w:rsidR="00144951" w:rsidRPr="00144951">
        <w:t>oise</w:t>
      </w:r>
      <w:proofErr w:type="spellEnd"/>
      <w:r w:rsidR="00144951" w:rsidRPr="00144951">
        <w:t xml:space="preserve"> </w:t>
      </w:r>
      <w:r w:rsidR="00144951">
        <w:t>R</w:t>
      </w:r>
      <w:r w:rsidR="00144951" w:rsidRPr="00144951">
        <w:t>atio</w:t>
      </w:r>
      <w:r w:rsidRPr="00466FD0">
        <w:t xml:space="preserve">) dla maksymalizacji przepustowości kanału komunikacyjnego. W praktyce, </w:t>
      </w:r>
      <w:proofErr w:type="spellStart"/>
      <w:r w:rsidRPr="00466FD0">
        <w:t>LoRa</w:t>
      </w:r>
      <w:proofErr w:type="spellEnd"/>
      <w:r w:rsidRPr="00466FD0">
        <w:t xml:space="preserve"> dostosowuje te parametry, aby umożliwić niezawodną transmisję danych w środowisku o ograniczonej szerokości pasma oraz zmiennym SNR, co jest istotne dla zachowania spójności i jakości komunikacji w systemie </w:t>
      </w:r>
      <w:proofErr w:type="spellStart"/>
      <w:r w:rsidRPr="00466FD0">
        <w:t>LoRa</w:t>
      </w:r>
      <w:proofErr w:type="spellEnd"/>
      <w:r w:rsidR="00846E12">
        <w:t xml:space="preserve"> [5]</w:t>
      </w:r>
      <w:r w:rsidRPr="00466FD0">
        <w:t>.</w:t>
      </w:r>
    </w:p>
    <w:p w14:paraId="3973FFA3" w14:textId="77777777" w:rsidR="00F1777F" w:rsidRPr="006B2EA9" w:rsidRDefault="00F1777F" w:rsidP="00466FD0">
      <w:pPr>
        <w:pStyle w:val="Tekstpodstawowy"/>
      </w:pPr>
    </w:p>
    <w:p w14:paraId="01AEF3A0" w14:textId="04D6189E" w:rsidR="0079356B" w:rsidRDefault="000C276D" w:rsidP="000C276D">
      <w:pPr>
        <w:pStyle w:val="Tekstpodstawowy"/>
      </w:pPr>
      <w:r w:rsidRPr="000C276D">
        <w:t xml:space="preserve">Kluczową techniką </w:t>
      </w:r>
      <w:r w:rsidR="008452BA">
        <w:t xml:space="preserve">modulacji </w:t>
      </w:r>
      <w:r w:rsidRPr="000C276D">
        <w:t xml:space="preserve">stosowaną w </w:t>
      </w:r>
      <w:proofErr w:type="spellStart"/>
      <w:r w:rsidRPr="000C276D">
        <w:t>LoRa</w:t>
      </w:r>
      <w:proofErr w:type="spellEnd"/>
      <w:r w:rsidRPr="000C276D">
        <w:t xml:space="preserve"> jest CSS, która polega na adaptacyjnym zarządzaniu częstotliwością sygnału radiowego.</w:t>
      </w:r>
      <w:r w:rsidR="00F1777F" w:rsidRPr="00F1777F">
        <w:t xml:space="preserve"> </w:t>
      </w:r>
      <w:proofErr w:type="spellStart"/>
      <w:r w:rsidR="00AB7F9C">
        <w:t>Chirp</w:t>
      </w:r>
      <w:proofErr w:type="spellEnd"/>
      <w:r w:rsidR="007357B4">
        <w:t xml:space="preserve"> (ang. </w:t>
      </w:r>
      <w:proofErr w:type="spellStart"/>
      <w:r w:rsidR="007357B4">
        <w:t>Compressed</w:t>
      </w:r>
      <w:proofErr w:type="spellEnd"/>
      <w:r w:rsidR="007357B4">
        <w:t xml:space="preserve"> High </w:t>
      </w:r>
      <w:proofErr w:type="spellStart"/>
      <w:r w:rsidR="007357B4">
        <w:t>Intensity</w:t>
      </w:r>
      <w:proofErr w:type="spellEnd"/>
      <w:r w:rsidR="007357B4">
        <w:t xml:space="preserve"> Radar </w:t>
      </w:r>
      <w:proofErr w:type="spellStart"/>
      <w:r w:rsidR="007357B4">
        <w:t>Pulse</w:t>
      </w:r>
      <w:proofErr w:type="spellEnd"/>
      <w:r w:rsidR="007357B4">
        <w:t>) to sygnał</w:t>
      </w:r>
      <w:r w:rsidR="000646B5">
        <w:t xml:space="preserve">, którego częstotliwość zmienia się w czasie, może rosnąć lub maleć. </w:t>
      </w:r>
      <w:r w:rsidR="002C533C" w:rsidRPr="002C533C">
        <w:t xml:space="preserve">Zaletą tej </w:t>
      </w:r>
      <w:r w:rsidR="00E46E83">
        <w:t>technologii</w:t>
      </w:r>
      <w:r w:rsidR="002C533C" w:rsidRPr="002C533C">
        <w:t xml:space="preserve"> jest to, że różnice w czasie i częstotliwości między nadajnikiem a odbiornikiem są równoważne, co znacznie redukuje złożoność projektowania odbiornika.</w:t>
      </w:r>
      <w:r w:rsidR="00E976E3">
        <w:t xml:space="preserve"> </w:t>
      </w:r>
      <w:proofErr w:type="spellStart"/>
      <w:r w:rsidR="00E976E3">
        <w:t>Chirp</w:t>
      </w:r>
      <w:proofErr w:type="spellEnd"/>
      <w:r w:rsidR="00485F63">
        <w:t xml:space="preserve"> przenosi dane, co pozwala osiągnąć doskonałą czułość odbiornika oraz odporność na zakłócenia</w:t>
      </w:r>
      <w:r w:rsidR="00F31216">
        <w:t xml:space="preserve"> [5].</w:t>
      </w:r>
    </w:p>
    <w:p w14:paraId="0D5B0095" w14:textId="77777777" w:rsidR="00F1777F" w:rsidRPr="006B2EA9" w:rsidRDefault="00F1777F" w:rsidP="000C276D">
      <w:pPr>
        <w:pStyle w:val="Tekstpodstawowy"/>
      </w:pPr>
    </w:p>
    <w:p w14:paraId="33719FEF" w14:textId="4C21AFCF" w:rsidR="0079356B" w:rsidRPr="006B2EA9" w:rsidRDefault="0079356B" w:rsidP="0079356B">
      <w:pPr>
        <w:pStyle w:val="Tekstpodstawowy"/>
        <w:ind w:firstLine="0"/>
        <w:rPr>
          <w:b/>
          <w:bCs/>
        </w:rPr>
      </w:pPr>
      <w:r w:rsidRPr="006B2EA9">
        <w:tab/>
      </w:r>
      <w:r w:rsidRPr="006B2EA9">
        <w:rPr>
          <w:b/>
          <w:bCs/>
        </w:rPr>
        <w:t>Kluczow</w:t>
      </w:r>
      <w:r w:rsidR="00070772" w:rsidRPr="006B2EA9">
        <w:rPr>
          <w:b/>
          <w:bCs/>
        </w:rPr>
        <w:t>e</w:t>
      </w:r>
      <w:r w:rsidR="003D5DAA" w:rsidRPr="006B2EA9">
        <w:rPr>
          <w:b/>
          <w:bCs/>
        </w:rPr>
        <w:t xml:space="preserve"> parametry</w:t>
      </w:r>
      <w:r w:rsidR="00070772" w:rsidRPr="006B2EA9">
        <w:rPr>
          <w:b/>
          <w:bCs/>
        </w:rPr>
        <w:t xml:space="preserve"> modulacji:</w:t>
      </w:r>
    </w:p>
    <w:p w14:paraId="33374688" w14:textId="24F7598F" w:rsidR="00070772" w:rsidRPr="006B2EA9" w:rsidRDefault="496C383C" w:rsidP="00435955">
      <w:pPr>
        <w:pStyle w:val="Tekstpodstawowy"/>
        <w:numPr>
          <w:ilvl w:val="0"/>
          <w:numId w:val="20"/>
        </w:numPr>
      </w:pPr>
      <w:r w:rsidRPr="17AA679D">
        <w:rPr>
          <w:b/>
          <w:bCs/>
        </w:rPr>
        <w:t>Szerokość pasma (</w:t>
      </w:r>
      <w:r w:rsidR="233071E3" w:rsidRPr="17AA679D">
        <w:rPr>
          <w:b/>
          <w:bCs/>
        </w:rPr>
        <w:t>a</w:t>
      </w:r>
      <w:r w:rsidR="31745D11" w:rsidRPr="17AA679D">
        <w:rPr>
          <w:b/>
          <w:bCs/>
        </w:rPr>
        <w:t xml:space="preserve">ng. </w:t>
      </w:r>
      <w:proofErr w:type="spellStart"/>
      <w:r w:rsidR="31745D11" w:rsidRPr="17AA679D">
        <w:rPr>
          <w:b/>
          <w:bCs/>
        </w:rPr>
        <w:t>Modulation</w:t>
      </w:r>
      <w:proofErr w:type="spellEnd"/>
      <w:r w:rsidR="31745D11" w:rsidRPr="17AA679D">
        <w:rPr>
          <w:b/>
          <w:bCs/>
        </w:rPr>
        <w:t xml:space="preserve"> </w:t>
      </w:r>
      <w:proofErr w:type="spellStart"/>
      <w:r w:rsidR="31745D11" w:rsidRPr="17AA679D">
        <w:rPr>
          <w:b/>
          <w:bCs/>
        </w:rPr>
        <w:t>Bandwidth</w:t>
      </w:r>
      <w:proofErr w:type="spellEnd"/>
      <w:r w:rsidRPr="17AA679D">
        <w:rPr>
          <w:b/>
          <w:bCs/>
        </w:rPr>
        <w:t>):</w:t>
      </w:r>
      <w:r>
        <w:t xml:space="preserve"> </w:t>
      </w:r>
      <w:r w:rsidR="74CFBE11">
        <w:t xml:space="preserve">W </w:t>
      </w:r>
      <w:proofErr w:type="spellStart"/>
      <w:r w:rsidR="74CFBE11">
        <w:t>LoRa</w:t>
      </w:r>
      <w:proofErr w:type="spellEnd"/>
      <w:r w:rsidR="74CFBE11">
        <w:t xml:space="preserve">, BW waha się od 125 kHz do 500 kHz, co wpływa na </w:t>
      </w:r>
      <w:r w:rsidR="247C2EF6">
        <w:t xml:space="preserve">szybkość </w:t>
      </w:r>
      <w:r w:rsidR="74CFBE11">
        <w:t xml:space="preserve">transmisji danych i zasięg. Mniejsza szerokość pasma pozwala na </w:t>
      </w:r>
      <w:r w:rsidR="0B3ABA13">
        <w:t>większy zasięg</w:t>
      </w:r>
      <w:r w:rsidR="74CFBE11">
        <w:t xml:space="preserve"> przy niższej </w:t>
      </w:r>
      <w:r w:rsidR="2D9B5DB2">
        <w:t>szybkości</w:t>
      </w:r>
      <w:r w:rsidR="74CFBE11">
        <w:t>.</w:t>
      </w:r>
    </w:p>
    <w:p w14:paraId="34B4B060" w14:textId="7D0E3406" w:rsidR="001F34EA" w:rsidRPr="006B2EA9" w:rsidRDefault="7E111F04" w:rsidP="00435955">
      <w:pPr>
        <w:pStyle w:val="Tekstpodstawowy"/>
        <w:numPr>
          <w:ilvl w:val="0"/>
          <w:numId w:val="20"/>
        </w:numPr>
      </w:pPr>
      <w:r w:rsidRPr="17AA679D">
        <w:rPr>
          <w:b/>
          <w:bCs/>
        </w:rPr>
        <w:t>Czynnik rozpraszania (</w:t>
      </w:r>
      <w:r w:rsidR="233071E3" w:rsidRPr="17AA679D">
        <w:rPr>
          <w:b/>
          <w:bCs/>
        </w:rPr>
        <w:t>a</w:t>
      </w:r>
      <w:r w:rsidR="1342575F" w:rsidRPr="17AA679D">
        <w:rPr>
          <w:b/>
          <w:bCs/>
        </w:rPr>
        <w:t xml:space="preserve">ng. </w:t>
      </w:r>
      <w:proofErr w:type="spellStart"/>
      <w:r w:rsidR="1342575F" w:rsidRPr="17AA679D">
        <w:rPr>
          <w:b/>
          <w:bCs/>
        </w:rPr>
        <w:t>Spread</w:t>
      </w:r>
      <w:proofErr w:type="spellEnd"/>
      <w:r w:rsidR="31745D11" w:rsidRPr="17AA679D">
        <w:rPr>
          <w:b/>
          <w:bCs/>
        </w:rPr>
        <w:t xml:space="preserve"> </w:t>
      </w:r>
      <w:proofErr w:type="spellStart"/>
      <w:r w:rsidR="31745D11" w:rsidRPr="17AA679D">
        <w:rPr>
          <w:b/>
          <w:bCs/>
        </w:rPr>
        <w:t>Factor</w:t>
      </w:r>
      <w:proofErr w:type="spellEnd"/>
      <w:r w:rsidRPr="17AA679D">
        <w:rPr>
          <w:b/>
          <w:bCs/>
        </w:rPr>
        <w:t>):</w:t>
      </w:r>
      <w:r>
        <w:t xml:space="preserve"> SF w </w:t>
      </w:r>
      <w:proofErr w:type="spellStart"/>
      <w:r>
        <w:t>LoRa</w:t>
      </w:r>
      <w:proofErr w:type="spellEnd"/>
      <w:r>
        <w:t xml:space="preserve"> określa stopień rozpraszania </w:t>
      </w:r>
      <w:r w:rsidR="74388AD3">
        <w:t xml:space="preserve">widma </w:t>
      </w:r>
      <w:r>
        <w:t xml:space="preserve">sygnału, z wartościami od 7 do 12. Wyższe wartości SF umożliwiają </w:t>
      </w:r>
      <w:r w:rsidR="7F03AF9A">
        <w:t xml:space="preserve">większy zasięg </w:t>
      </w:r>
      <w:r>
        <w:t>transmisj</w:t>
      </w:r>
      <w:r w:rsidR="103BAE85">
        <w:t>i</w:t>
      </w:r>
      <w:r>
        <w:t xml:space="preserve">, lecz przy niższej </w:t>
      </w:r>
      <w:r w:rsidR="70FA759E">
        <w:t>szybkości</w:t>
      </w:r>
      <w:r>
        <w:t>.</w:t>
      </w:r>
    </w:p>
    <w:p w14:paraId="5B6C7E87" w14:textId="2BF4128A" w:rsidR="00162D27" w:rsidRPr="006B2EA9" w:rsidRDefault="00F2002B" w:rsidP="009E7A97">
      <w:pPr>
        <w:pStyle w:val="Tekstpodstawowy"/>
        <w:numPr>
          <w:ilvl w:val="0"/>
          <w:numId w:val="20"/>
        </w:numPr>
      </w:pPr>
      <w:r w:rsidRPr="006B2EA9">
        <w:rPr>
          <w:b/>
          <w:bCs/>
        </w:rPr>
        <w:t>Wskaźnik kodowania (</w:t>
      </w:r>
      <w:r w:rsidR="00A643F1" w:rsidRPr="006B2EA9">
        <w:rPr>
          <w:b/>
          <w:bCs/>
        </w:rPr>
        <w:t>a</w:t>
      </w:r>
      <w:r w:rsidR="00CC2DB9" w:rsidRPr="006B2EA9">
        <w:rPr>
          <w:b/>
          <w:bCs/>
        </w:rPr>
        <w:t xml:space="preserve">ng. </w:t>
      </w:r>
      <w:proofErr w:type="spellStart"/>
      <w:r w:rsidR="00CC2DB9" w:rsidRPr="006B2EA9">
        <w:rPr>
          <w:b/>
          <w:bCs/>
        </w:rPr>
        <w:t>Cod</w:t>
      </w:r>
      <w:r w:rsidR="00CC1237" w:rsidRPr="006B2EA9">
        <w:rPr>
          <w:b/>
          <w:bCs/>
        </w:rPr>
        <w:t>e</w:t>
      </w:r>
      <w:proofErr w:type="spellEnd"/>
      <w:r w:rsidR="00CC2DB9" w:rsidRPr="006B2EA9">
        <w:rPr>
          <w:b/>
          <w:bCs/>
        </w:rPr>
        <w:t xml:space="preserve"> </w:t>
      </w:r>
      <w:proofErr w:type="spellStart"/>
      <w:r w:rsidR="00CC2DB9" w:rsidRPr="006B2EA9">
        <w:rPr>
          <w:b/>
          <w:bCs/>
        </w:rPr>
        <w:t>Rate</w:t>
      </w:r>
      <w:proofErr w:type="spellEnd"/>
      <w:r w:rsidRPr="006B2EA9">
        <w:rPr>
          <w:b/>
          <w:bCs/>
        </w:rPr>
        <w:t>)</w:t>
      </w:r>
      <w:r w:rsidR="00CC1237" w:rsidRPr="006B2EA9">
        <w:rPr>
          <w:b/>
          <w:bCs/>
        </w:rPr>
        <w:t xml:space="preserve">: </w:t>
      </w:r>
      <w:r w:rsidR="00CC1237" w:rsidRPr="006B2EA9">
        <w:t>CR odnosi się do redundantności w kodowaniu FEC, pomagając korygować błędy transmisji. Wyższa redundancja zwiększa niezawodność, ale zmniejsza przepustowość.</w:t>
      </w:r>
      <w:r w:rsidR="000D3823" w:rsidRPr="006B2EA9">
        <w:t xml:space="preserve"> </w:t>
      </w:r>
      <w:r w:rsidR="00513927" w:rsidRPr="006B2EA9">
        <w:t>Możliwe są 4</w:t>
      </w:r>
      <w:r w:rsidR="001401F0" w:rsidRPr="006B2EA9">
        <w:t xml:space="preserve"> wartości</w:t>
      </w:r>
      <w:r w:rsidR="00513927" w:rsidRPr="006B2EA9">
        <w:t xml:space="preserve"> tego parametru</w:t>
      </w:r>
      <w:r w:rsidR="001401F0" w:rsidRPr="006B2EA9">
        <w:t xml:space="preserve">: 4/5, </w:t>
      </w:r>
      <w:r w:rsidR="00513927" w:rsidRPr="006B2EA9">
        <w:t>4/6, 4/7, 4/8</w:t>
      </w:r>
      <w:r w:rsidR="00B46217" w:rsidRPr="006B2EA9">
        <w:t xml:space="preserve"> </w:t>
      </w:r>
      <w:r w:rsidR="001651D1" w:rsidRPr="006B2EA9">
        <w:t>[</w:t>
      </w:r>
      <w:r w:rsidR="00846E12">
        <w:t>6</w:t>
      </w:r>
      <w:r w:rsidR="001651D1" w:rsidRPr="006B2EA9">
        <w:t>]</w:t>
      </w:r>
      <w:r w:rsidR="00513927" w:rsidRPr="006B2EA9">
        <w:t>.</w:t>
      </w:r>
    </w:p>
    <w:p w14:paraId="275AC29A" w14:textId="77777777" w:rsidR="00F10D78" w:rsidRPr="006B2EA9" w:rsidRDefault="00F10D78" w:rsidP="009E7A97">
      <w:pPr>
        <w:pStyle w:val="Tekstpodstawowy"/>
        <w:ind w:left="720" w:firstLine="0"/>
      </w:pPr>
    </w:p>
    <w:p w14:paraId="49BE8CEC" w14:textId="7A970067" w:rsidR="00F10D78" w:rsidRPr="006B2EA9" w:rsidRDefault="00412F5F" w:rsidP="005A1532">
      <w:pPr>
        <w:pStyle w:val="Tekstpodstawowy"/>
        <w:ind w:firstLine="709"/>
      </w:pPr>
      <w:r w:rsidRPr="006B2EA9">
        <w:t>Przepustowość</w:t>
      </w:r>
      <w:r w:rsidR="001031BF" w:rsidRPr="006B2EA9">
        <w:t xml:space="preserve"> łącza można wyliczyć ze wzoru:</w:t>
      </w:r>
    </w:p>
    <w:p w14:paraId="455C66C4" w14:textId="77777777" w:rsidR="001031BF" w:rsidRPr="006B2EA9" w:rsidRDefault="001031BF" w:rsidP="00622746">
      <w:pPr>
        <w:pStyle w:val="Tekstpodstawowy"/>
        <w:ind w:firstLine="0"/>
      </w:pPr>
    </w:p>
    <w:p w14:paraId="48FC4D14" w14:textId="19CF66B9" w:rsidR="003202C7" w:rsidRPr="00EE67EF" w:rsidRDefault="004A1D74" w:rsidP="00175CDA">
      <w:pPr>
        <w:pStyle w:val="Tekstpodstawowy"/>
      </w:pPr>
      <m:oMathPara>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r>
            <w:rPr>
              <w:rFonts w:ascii="Cambria Math" w:hAnsi="Cambria Math"/>
            </w:rPr>
            <m:t>SF</m:t>
          </m:r>
          <m:r>
            <w:rPr>
              <w:rFonts w:ascii="Cambria Math" w:hAnsi="Cambria Math"/>
            </w:rPr>
            <m:t>*</m:t>
          </m:r>
          <m:r>
            <w:rPr>
              <w:rFonts w:ascii="Cambria Math" w:hAnsi="Cambria Math"/>
            </w:rPr>
            <m:t xml:space="preserve"> </m:t>
          </m:r>
          <m:f>
            <m:fPr>
              <m:ctrlPr>
                <w:rPr>
                  <w:rFonts w:ascii="Cambria Math" w:hAnsi="Cambria Math"/>
                  <w:i/>
                </w:rPr>
              </m:ctrlPr>
            </m:fPr>
            <m:num>
              <m:r>
                <w:rPr>
                  <w:rFonts w:ascii="Cambria Math" w:hAnsi="Cambria Math"/>
                </w:rPr>
                <m:t>CR</m:t>
              </m:r>
              <m:r>
                <w:rPr>
                  <w:rFonts w:ascii="Cambria Math" w:hAnsi="Cambria Math"/>
                </w:rPr>
                <m:t>*</m:t>
              </m:r>
              <m:r>
                <w:rPr>
                  <w:rFonts w:ascii="Cambria Math" w:hAnsi="Cambria Math"/>
                </w:rPr>
                <m:t>BW</m:t>
              </m:r>
              <m:r>
                <w:rPr>
                  <w:rFonts w:ascii="Cambria Math" w:hAnsi="Cambria Math"/>
                </w:rPr>
                <m:t xml:space="preserve"> [</m:t>
              </m:r>
              <m:r>
                <w:rPr>
                  <w:rFonts w:ascii="Cambria Math" w:hAnsi="Cambria Math"/>
                </w:rPr>
                <m:t>Hz</m:t>
              </m:r>
              <m:r>
                <w:rPr>
                  <w:rFonts w:ascii="Cambria Math" w:hAnsi="Cambria Math"/>
                </w:rPr>
                <m:t>]</m:t>
              </m:r>
            </m:num>
            <m:den>
              <m:sSup>
                <m:sSupPr>
                  <m:ctrlPr>
                    <w:rPr>
                      <w:rFonts w:ascii="Cambria Math" w:hAnsi="Cambria Math"/>
                      <w:i/>
                    </w:rPr>
                  </m:ctrlPr>
                </m:sSupPr>
                <m:e>
                  <m:r>
                    <w:rPr>
                      <w:rFonts w:ascii="Cambria Math" w:hAnsi="Cambria Math"/>
                    </w:rPr>
                    <m:t>2</m:t>
                  </m:r>
                </m:e>
                <m:sup>
                  <m:r>
                    <w:rPr>
                      <w:rFonts w:ascii="Cambria Math" w:hAnsi="Cambria Math"/>
                    </w:rPr>
                    <m:t>SF</m:t>
                  </m:r>
                </m:sup>
              </m:sSup>
            </m:den>
          </m:f>
        </m:oMath>
      </m:oMathPara>
    </w:p>
    <w:p w14:paraId="38815FE7" w14:textId="77777777" w:rsidR="00EE67EF" w:rsidRPr="00175CDA" w:rsidRDefault="00EE67EF" w:rsidP="00175CDA">
      <w:pPr>
        <w:pStyle w:val="Tekstpodstawowy"/>
      </w:pPr>
    </w:p>
    <w:p w14:paraId="2A89D8CE" w14:textId="202A8D26" w:rsidR="005C4F31" w:rsidRPr="006B2EA9" w:rsidRDefault="007247D1" w:rsidP="005A1532">
      <w:pPr>
        <w:pStyle w:val="Tekstpodstawowy"/>
        <w:rPr>
          <w:b/>
          <w:bCs/>
        </w:rPr>
      </w:pPr>
      <w:r w:rsidRPr="006B2EA9">
        <w:rPr>
          <w:b/>
          <w:bCs/>
        </w:rPr>
        <w:lastRenderedPageBreak/>
        <w:t>Pasm</w:t>
      </w:r>
      <w:r w:rsidR="00CB048D" w:rsidRPr="006B2EA9">
        <w:rPr>
          <w:b/>
          <w:bCs/>
        </w:rPr>
        <w:t>a</w:t>
      </w:r>
      <w:r w:rsidRPr="006B2EA9">
        <w:rPr>
          <w:b/>
          <w:bCs/>
        </w:rPr>
        <w:t xml:space="preserve"> częstotliwości </w:t>
      </w:r>
    </w:p>
    <w:p w14:paraId="1C8F935F" w14:textId="32A1849D" w:rsidR="00202B0A" w:rsidRPr="006B2EA9" w:rsidRDefault="000F143F" w:rsidP="005A1532">
      <w:pPr>
        <w:pStyle w:val="Tekstpodstawowy"/>
      </w:pPr>
      <w:proofErr w:type="spellStart"/>
      <w:r w:rsidRPr="006B2EA9">
        <w:t>LoRa</w:t>
      </w:r>
      <w:proofErr w:type="spellEnd"/>
      <w:r w:rsidRPr="006B2EA9">
        <w:t xml:space="preserve"> </w:t>
      </w:r>
      <w:r w:rsidR="00786FC4" w:rsidRPr="006B2EA9">
        <w:t xml:space="preserve">wykorzystuje pasma częstotliwości </w:t>
      </w:r>
      <w:r w:rsidRPr="006B2EA9">
        <w:t>ISM</w:t>
      </w:r>
      <w:r w:rsidR="00A51DBB" w:rsidRPr="006B2EA9">
        <w:t xml:space="preserve"> (ang. </w:t>
      </w:r>
      <w:proofErr w:type="spellStart"/>
      <w:r w:rsidR="00A51DBB" w:rsidRPr="006B2EA9">
        <w:t>Industrial</w:t>
      </w:r>
      <w:proofErr w:type="spellEnd"/>
      <w:r w:rsidRPr="006B2EA9">
        <w:t xml:space="preserve">, </w:t>
      </w:r>
      <w:proofErr w:type="spellStart"/>
      <w:r w:rsidR="00CD78CF" w:rsidRPr="006B2EA9">
        <w:t>Scie</w:t>
      </w:r>
      <w:r w:rsidR="00786FC4" w:rsidRPr="006B2EA9">
        <w:t>ntific</w:t>
      </w:r>
      <w:proofErr w:type="spellEnd"/>
      <w:r w:rsidR="00786FC4" w:rsidRPr="006B2EA9">
        <w:t xml:space="preserve">, </w:t>
      </w:r>
      <w:proofErr w:type="spellStart"/>
      <w:r w:rsidR="00786FC4" w:rsidRPr="006B2EA9">
        <w:t>Medical</w:t>
      </w:r>
      <w:proofErr w:type="spellEnd"/>
      <w:r w:rsidR="00786FC4" w:rsidRPr="006B2EA9">
        <w:t xml:space="preserve">), </w:t>
      </w:r>
      <w:r w:rsidR="00C1293A" w:rsidRPr="006B2EA9">
        <w:t>które są dostępne globalnie i nie wymagają licencji</w:t>
      </w:r>
      <w:r w:rsidR="00583DC5" w:rsidRPr="006B2EA9">
        <w:t>,</w:t>
      </w:r>
      <w:r w:rsidRPr="006B2EA9">
        <w:t xml:space="preserve"> na przykład </w:t>
      </w:r>
      <w:r w:rsidR="007B73F7" w:rsidRPr="006B2EA9">
        <w:t>434/</w:t>
      </w:r>
      <w:r w:rsidRPr="006B2EA9">
        <w:t xml:space="preserve">868 MHz w Europie i 915 MHz w Ameryce Północnej. </w:t>
      </w:r>
      <w:r w:rsidR="0043718F" w:rsidRPr="006B2EA9">
        <w:t>Wybór odpowiedniego pasma częstotliwości jest kluczowy dla zapewnienia efektywnej komunikacji i długiego zasięgu, a także minimalizacji zakłóceń i interferencji.</w:t>
      </w:r>
    </w:p>
    <w:p w14:paraId="6D0E8E36" w14:textId="1F536A94" w:rsidR="0043718F" w:rsidRPr="006B2EA9" w:rsidRDefault="0043718F" w:rsidP="00202B0A">
      <w:pPr>
        <w:pStyle w:val="Legenda"/>
        <w:jc w:val="center"/>
        <w:rPr>
          <w:color w:val="auto"/>
        </w:rPr>
      </w:pPr>
    </w:p>
    <w:p w14:paraId="450C2281" w14:textId="1F8B2540" w:rsidR="007C7AAB" w:rsidRPr="006B2EA9" w:rsidRDefault="007C7AAB" w:rsidP="007C7AAB">
      <w:pPr>
        <w:pStyle w:val="Legenda"/>
        <w:keepNext/>
        <w:jc w:val="center"/>
        <w:rPr>
          <w:color w:val="auto"/>
        </w:rPr>
      </w:pPr>
      <w:r w:rsidRPr="006B2EA9">
        <w:rPr>
          <w:b/>
          <w:bCs/>
          <w:color w:val="auto"/>
        </w:rPr>
        <w:t xml:space="preserve">Tab. </w:t>
      </w:r>
      <w:r w:rsidRPr="006B2EA9">
        <w:rPr>
          <w:b/>
          <w:bCs/>
          <w:color w:val="auto"/>
        </w:rPr>
        <w:fldChar w:fldCharType="begin"/>
      </w:r>
      <w:r w:rsidRPr="006B2EA9">
        <w:rPr>
          <w:b/>
          <w:bCs/>
          <w:color w:val="auto"/>
        </w:rPr>
        <w:instrText xml:space="preserve"> SEQ Tab. \* ARABIC </w:instrText>
      </w:r>
      <w:r w:rsidRPr="006B2EA9">
        <w:rPr>
          <w:b/>
          <w:bCs/>
          <w:color w:val="auto"/>
        </w:rPr>
        <w:fldChar w:fldCharType="separate"/>
      </w:r>
      <w:r w:rsidR="00247F15" w:rsidRPr="006B2EA9">
        <w:rPr>
          <w:b/>
          <w:bCs/>
          <w:noProof/>
          <w:color w:val="auto"/>
        </w:rPr>
        <w:t>2</w:t>
      </w:r>
      <w:r w:rsidRPr="006B2EA9">
        <w:rPr>
          <w:b/>
          <w:bCs/>
          <w:color w:val="auto"/>
        </w:rPr>
        <w:fldChar w:fldCharType="end"/>
      </w:r>
      <w:r w:rsidRPr="006B2EA9">
        <w:rPr>
          <w:color w:val="auto"/>
        </w:rPr>
        <w:t xml:space="preserve"> Zakres pasma częstotliwości</w:t>
      </w:r>
      <w:r w:rsidR="001B78FB" w:rsidRPr="006B2EA9">
        <w:rPr>
          <w:color w:val="auto"/>
        </w:rPr>
        <w:t xml:space="preserve"> pracy</w:t>
      </w:r>
      <w:r w:rsidR="00A37656" w:rsidRPr="006B2EA9">
        <w:rPr>
          <w:color w:val="auto"/>
        </w:rPr>
        <w:t xml:space="preserve"> </w:t>
      </w:r>
      <w:proofErr w:type="spellStart"/>
      <w:r w:rsidR="00A37656" w:rsidRPr="006B2EA9">
        <w:rPr>
          <w:color w:val="auto"/>
        </w:rPr>
        <w:t>LoRa</w:t>
      </w:r>
      <w:proofErr w:type="spellEnd"/>
      <w:r w:rsidR="00A37656" w:rsidRPr="006B2EA9">
        <w:rPr>
          <w:color w:val="auto"/>
        </w:rPr>
        <w:t xml:space="preserve"> </w:t>
      </w:r>
      <w:r w:rsidRPr="006B2EA9">
        <w:rPr>
          <w:color w:val="auto"/>
        </w:rPr>
        <w:t xml:space="preserve"> w zależności od regionu</w:t>
      </w:r>
    </w:p>
    <w:tbl>
      <w:tblPr>
        <w:tblStyle w:val="Tabela-Siatka"/>
        <w:tblW w:w="0" w:type="auto"/>
        <w:tblLook w:val="04A0" w:firstRow="1" w:lastRow="0" w:firstColumn="1" w:lastColumn="0" w:noHBand="0" w:noVBand="1"/>
      </w:tblPr>
      <w:tblGrid>
        <w:gridCol w:w="4530"/>
        <w:gridCol w:w="4531"/>
      </w:tblGrid>
      <w:tr w:rsidR="00A91117" w:rsidRPr="006B2EA9" w14:paraId="33C7EF86" w14:textId="77777777" w:rsidTr="000C6ED4">
        <w:tc>
          <w:tcPr>
            <w:tcW w:w="4530" w:type="dxa"/>
            <w:shd w:val="clear" w:color="auto" w:fill="D9D9D9" w:themeFill="background1" w:themeFillShade="D9"/>
          </w:tcPr>
          <w:p w14:paraId="6B56B4D4" w14:textId="4988E4E9" w:rsidR="00A91117" w:rsidRPr="006B2EA9" w:rsidRDefault="006E3DFE" w:rsidP="006E3DFE">
            <w:pPr>
              <w:pStyle w:val="Tekstpodstawowy"/>
              <w:ind w:firstLine="0"/>
              <w:jc w:val="center"/>
            </w:pPr>
            <w:r w:rsidRPr="006B2EA9">
              <w:t>Region</w:t>
            </w:r>
          </w:p>
        </w:tc>
        <w:tc>
          <w:tcPr>
            <w:tcW w:w="4531" w:type="dxa"/>
            <w:shd w:val="clear" w:color="auto" w:fill="D9D9D9" w:themeFill="background1" w:themeFillShade="D9"/>
          </w:tcPr>
          <w:p w14:paraId="78641D60" w14:textId="4FB90E80" w:rsidR="00A91117" w:rsidRPr="006B2EA9" w:rsidRDefault="006E3DFE" w:rsidP="006E3DFE">
            <w:pPr>
              <w:pStyle w:val="Tekstpodstawowy"/>
              <w:ind w:firstLine="0"/>
              <w:jc w:val="center"/>
            </w:pPr>
            <w:r w:rsidRPr="006B2EA9">
              <w:t>Częstotliwość (MHz)</w:t>
            </w:r>
          </w:p>
        </w:tc>
      </w:tr>
      <w:tr w:rsidR="00A91117" w:rsidRPr="006B2EA9" w14:paraId="13FD4B36" w14:textId="77777777" w:rsidTr="00A91117">
        <w:tc>
          <w:tcPr>
            <w:tcW w:w="4530" w:type="dxa"/>
          </w:tcPr>
          <w:p w14:paraId="183CC711" w14:textId="3D1B4C5B" w:rsidR="00A91117" w:rsidRPr="006B2EA9" w:rsidRDefault="000261F8" w:rsidP="006E3DFE">
            <w:pPr>
              <w:pStyle w:val="Tekstpodstawowy"/>
              <w:ind w:firstLine="0"/>
              <w:jc w:val="center"/>
            </w:pPr>
            <w:r w:rsidRPr="006B2EA9">
              <w:t>Europa</w:t>
            </w:r>
          </w:p>
        </w:tc>
        <w:tc>
          <w:tcPr>
            <w:tcW w:w="4531" w:type="dxa"/>
          </w:tcPr>
          <w:p w14:paraId="6EAD936A" w14:textId="63DCA1D0" w:rsidR="00A91117" w:rsidRPr="006B2EA9" w:rsidRDefault="003A6F03" w:rsidP="006E3DFE">
            <w:pPr>
              <w:pStyle w:val="Tekstpodstawowy"/>
              <w:ind w:firstLine="0"/>
              <w:jc w:val="center"/>
            </w:pPr>
            <w:r w:rsidRPr="006B2EA9">
              <w:t>EU</w:t>
            </w:r>
            <w:r w:rsidR="000261F8" w:rsidRPr="006B2EA9">
              <w:t>863-870</w:t>
            </w:r>
            <w:r w:rsidRPr="006B2EA9">
              <w:t xml:space="preserve">, </w:t>
            </w:r>
            <w:r w:rsidR="00514A4D" w:rsidRPr="006B2EA9">
              <w:t>EU</w:t>
            </w:r>
            <w:r w:rsidRPr="006B2EA9">
              <w:t>433</w:t>
            </w:r>
          </w:p>
        </w:tc>
      </w:tr>
      <w:tr w:rsidR="00A91117" w:rsidRPr="006B2EA9" w14:paraId="14F48A41" w14:textId="77777777" w:rsidTr="00A91117">
        <w:tc>
          <w:tcPr>
            <w:tcW w:w="4530" w:type="dxa"/>
          </w:tcPr>
          <w:p w14:paraId="773B1A46" w14:textId="22AB19AD" w:rsidR="00A91117" w:rsidRPr="006B2EA9" w:rsidRDefault="003A6F03" w:rsidP="006E3DFE">
            <w:pPr>
              <w:pStyle w:val="Tekstpodstawowy"/>
              <w:ind w:firstLine="0"/>
              <w:jc w:val="center"/>
            </w:pPr>
            <w:r w:rsidRPr="006B2EA9">
              <w:t>Chiny</w:t>
            </w:r>
          </w:p>
        </w:tc>
        <w:tc>
          <w:tcPr>
            <w:tcW w:w="4531" w:type="dxa"/>
          </w:tcPr>
          <w:p w14:paraId="316BF075" w14:textId="37124EB7" w:rsidR="00A91117" w:rsidRPr="006B2EA9" w:rsidRDefault="003A6F03" w:rsidP="006E3DFE">
            <w:pPr>
              <w:pStyle w:val="Tekstpodstawowy"/>
              <w:ind w:firstLine="0"/>
              <w:jc w:val="center"/>
            </w:pPr>
            <w:r w:rsidRPr="006B2EA9">
              <w:t>CN470</w:t>
            </w:r>
          </w:p>
        </w:tc>
      </w:tr>
      <w:tr w:rsidR="00A91117" w:rsidRPr="006B2EA9" w14:paraId="2B9F016C" w14:textId="77777777" w:rsidTr="00A91117">
        <w:tc>
          <w:tcPr>
            <w:tcW w:w="4530" w:type="dxa"/>
          </w:tcPr>
          <w:p w14:paraId="0468999D" w14:textId="4A85A7B6" w:rsidR="00A91117" w:rsidRPr="006B2EA9" w:rsidRDefault="000C6ED4" w:rsidP="006E3DFE">
            <w:pPr>
              <w:pStyle w:val="Tekstpodstawowy"/>
              <w:ind w:firstLine="0"/>
              <w:jc w:val="center"/>
            </w:pPr>
            <w:r w:rsidRPr="006B2EA9">
              <w:t>Ameryka Północna</w:t>
            </w:r>
          </w:p>
        </w:tc>
        <w:tc>
          <w:tcPr>
            <w:tcW w:w="4531" w:type="dxa"/>
          </w:tcPr>
          <w:p w14:paraId="3BD9BFC7" w14:textId="66DC9378" w:rsidR="00A91117" w:rsidRPr="006B2EA9" w:rsidRDefault="000C6ED4" w:rsidP="006E3DFE">
            <w:pPr>
              <w:pStyle w:val="Tekstpodstawowy"/>
              <w:ind w:firstLine="0"/>
              <w:jc w:val="center"/>
            </w:pPr>
            <w:r w:rsidRPr="006B2EA9">
              <w:t>US915</w:t>
            </w:r>
          </w:p>
        </w:tc>
      </w:tr>
      <w:tr w:rsidR="00A91117" w:rsidRPr="006B2EA9" w14:paraId="2993C229" w14:textId="77777777" w:rsidTr="00A91117">
        <w:tc>
          <w:tcPr>
            <w:tcW w:w="4530" w:type="dxa"/>
          </w:tcPr>
          <w:p w14:paraId="0E0654B2" w14:textId="3EBD7F6E" w:rsidR="00A91117" w:rsidRPr="006B2EA9" w:rsidRDefault="000C6ED4" w:rsidP="006E3DFE">
            <w:pPr>
              <w:pStyle w:val="Tekstpodstawowy"/>
              <w:ind w:firstLine="0"/>
              <w:jc w:val="center"/>
            </w:pPr>
            <w:r w:rsidRPr="006B2EA9">
              <w:t>Azja</w:t>
            </w:r>
          </w:p>
        </w:tc>
        <w:tc>
          <w:tcPr>
            <w:tcW w:w="4531" w:type="dxa"/>
          </w:tcPr>
          <w:p w14:paraId="23EBD694" w14:textId="2A7A8588" w:rsidR="00A91117" w:rsidRPr="006B2EA9" w:rsidRDefault="000C6ED4" w:rsidP="006E3DFE">
            <w:pPr>
              <w:pStyle w:val="Tekstpodstawowy"/>
              <w:ind w:firstLine="0"/>
              <w:jc w:val="center"/>
            </w:pPr>
            <w:r w:rsidRPr="006B2EA9">
              <w:t>AS923, AS920</w:t>
            </w:r>
          </w:p>
        </w:tc>
      </w:tr>
      <w:tr w:rsidR="00A91117" w:rsidRPr="006B2EA9" w14:paraId="237BC64D" w14:textId="77777777" w:rsidTr="00A91117">
        <w:tc>
          <w:tcPr>
            <w:tcW w:w="4530" w:type="dxa"/>
          </w:tcPr>
          <w:p w14:paraId="248C62EE" w14:textId="6998F8A5" w:rsidR="00A91117" w:rsidRPr="006B2EA9" w:rsidRDefault="000C6ED4" w:rsidP="006E3DFE">
            <w:pPr>
              <w:pStyle w:val="Tekstpodstawowy"/>
              <w:ind w:firstLine="0"/>
              <w:jc w:val="center"/>
            </w:pPr>
            <w:r w:rsidRPr="006B2EA9">
              <w:t>Australia</w:t>
            </w:r>
          </w:p>
        </w:tc>
        <w:tc>
          <w:tcPr>
            <w:tcW w:w="4531" w:type="dxa"/>
          </w:tcPr>
          <w:p w14:paraId="38BC1B9A" w14:textId="38C49184" w:rsidR="00A91117" w:rsidRPr="006B2EA9" w:rsidRDefault="000C6ED4" w:rsidP="006E3DFE">
            <w:pPr>
              <w:pStyle w:val="Tekstpodstawowy"/>
              <w:ind w:firstLine="0"/>
              <w:jc w:val="center"/>
            </w:pPr>
            <w:r w:rsidRPr="006B2EA9">
              <w:t>AU915</w:t>
            </w:r>
          </w:p>
        </w:tc>
      </w:tr>
      <w:tr w:rsidR="00A91117" w:rsidRPr="006B2EA9" w14:paraId="5B9BBD47" w14:textId="77777777" w:rsidTr="00A91117">
        <w:tc>
          <w:tcPr>
            <w:tcW w:w="4530" w:type="dxa"/>
          </w:tcPr>
          <w:p w14:paraId="5E734C44" w14:textId="6DD3BDEA" w:rsidR="00A91117" w:rsidRPr="006B2EA9" w:rsidRDefault="000C6ED4" w:rsidP="006E3DFE">
            <w:pPr>
              <w:pStyle w:val="Tekstpodstawowy"/>
              <w:ind w:firstLine="0"/>
              <w:jc w:val="center"/>
            </w:pPr>
            <w:r w:rsidRPr="006B2EA9">
              <w:t>Korea</w:t>
            </w:r>
          </w:p>
        </w:tc>
        <w:tc>
          <w:tcPr>
            <w:tcW w:w="4531" w:type="dxa"/>
          </w:tcPr>
          <w:p w14:paraId="0841B3CF" w14:textId="74FB9B13" w:rsidR="00A91117" w:rsidRPr="006B2EA9" w:rsidRDefault="000C6ED4" w:rsidP="006E3DFE">
            <w:pPr>
              <w:pStyle w:val="Tekstpodstawowy"/>
              <w:ind w:firstLine="0"/>
              <w:jc w:val="center"/>
            </w:pPr>
            <w:r w:rsidRPr="006B2EA9">
              <w:t>KR920</w:t>
            </w:r>
          </w:p>
        </w:tc>
      </w:tr>
      <w:tr w:rsidR="00A91117" w:rsidRPr="006B2EA9" w14:paraId="7C041B7D" w14:textId="77777777" w:rsidTr="00A91117">
        <w:tc>
          <w:tcPr>
            <w:tcW w:w="4530" w:type="dxa"/>
          </w:tcPr>
          <w:p w14:paraId="00B925AA" w14:textId="05ABF6CE" w:rsidR="00A91117" w:rsidRPr="006B2EA9" w:rsidRDefault="000C6ED4" w:rsidP="006E3DFE">
            <w:pPr>
              <w:pStyle w:val="Tekstpodstawowy"/>
              <w:ind w:firstLine="0"/>
              <w:jc w:val="center"/>
            </w:pPr>
            <w:r w:rsidRPr="006B2EA9">
              <w:t>Indie</w:t>
            </w:r>
          </w:p>
        </w:tc>
        <w:tc>
          <w:tcPr>
            <w:tcW w:w="4531" w:type="dxa"/>
          </w:tcPr>
          <w:p w14:paraId="59E68834" w14:textId="38847F31" w:rsidR="00A91117" w:rsidRPr="006B2EA9" w:rsidRDefault="000C6ED4" w:rsidP="00202B0A">
            <w:pPr>
              <w:pStyle w:val="Tekstpodstawowy"/>
              <w:keepNext/>
              <w:ind w:firstLine="0"/>
              <w:jc w:val="center"/>
            </w:pPr>
            <w:r w:rsidRPr="006B2EA9">
              <w:t>IN865</w:t>
            </w:r>
          </w:p>
        </w:tc>
      </w:tr>
    </w:tbl>
    <w:p w14:paraId="32E59DD7" w14:textId="4F9F0B7E" w:rsidR="00162D27" w:rsidRPr="006B2EA9" w:rsidRDefault="00162D27" w:rsidP="00202B0A">
      <w:pPr>
        <w:pStyle w:val="Legenda"/>
      </w:pPr>
    </w:p>
    <w:p w14:paraId="25ABD619" w14:textId="77777777" w:rsidR="00162D27" w:rsidRPr="006B2EA9" w:rsidRDefault="00162D27" w:rsidP="007C7AAB">
      <w:pPr>
        <w:pStyle w:val="Tekstpodstawowy"/>
        <w:ind w:firstLine="0"/>
        <w:rPr>
          <w:b/>
          <w:bCs/>
        </w:rPr>
      </w:pPr>
    </w:p>
    <w:p w14:paraId="69907528" w14:textId="6AAF4C16" w:rsidR="00491A71" w:rsidRPr="005A1532" w:rsidRDefault="00491A71" w:rsidP="005A1532">
      <w:pPr>
        <w:pStyle w:val="Tekstpodstawowy"/>
        <w:rPr>
          <w:b/>
          <w:bCs/>
        </w:rPr>
      </w:pPr>
      <w:r w:rsidRPr="005A1532">
        <w:rPr>
          <w:b/>
          <w:bCs/>
        </w:rPr>
        <w:t xml:space="preserve">Parametry jakości sygnału </w:t>
      </w:r>
    </w:p>
    <w:p w14:paraId="0DDB8219" w14:textId="2FC86607" w:rsidR="0056336F" w:rsidRPr="006B2EA9" w:rsidRDefault="22A65954" w:rsidP="005A1532">
      <w:pPr>
        <w:pStyle w:val="Tekstpodstawowy"/>
      </w:pPr>
      <w:r w:rsidRPr="17AA679D">
        <w:rPr>
          <w:b/>
          <w:bCs/>
        </w:rPr>
        <w:t xml:space="preserve">Stosunek Sygnału do Szumu (SNR) </w:t>
      </w:r>
      <w:r>
        <w:t xml:space="preserve">w </w:t>
      </w:r>
      <w:proofErr w:type="spellStart"/>
      <w:r>
        <w:t>LoRa</w:t>
      </w:r>
      <w:proofErr w:type="spellEnd"/>
      <w:r>
        <w:t xml:space="preserve"> to kluczowy wskaźnik, który mierzy relację między mocą odbieranego sygnału</w:t>
      </w:r>
      <w:r w:rsidR="007F1CE8">
        <w:t>,</w:t>
      </w:r>
      <w:r>
        <w:t xml:space="preserve"> a poziomem szumu </w:t>
      </w:r>
      <w:r w:rsidR="6EEC5593">
        <w:t>na wejściu odbiornika radiowego</w:t>
      </w:r>
      <w:r>
        <w:t>. Jest to krytyczna miara dla oceny jakości sygnału w systemach komunikacji bezprzewodowej</w:t>
      </w:r>
      <w:r w:rsidR="3F36DD01">
        <w:t>.</w:t>
      </w:r>
      <w:r>
        <w:t xml:space="preserve"> Wysoki SNR wskazuje, że sygnał jest znacznie silniejszy niż szum, co prowadzi do mniejszej liczby błędów i ponownych transmisji. W środowiskach o wysokim poziomie zakłóceń, utrzymanie odpowiedniego SNR może być wyzwaniem, jednak </w:t>
      </w:r>
      <w:proofErr w:type="spellStart"/>
      <w:r>
        <w:t>LoRa</w:t>
      </w:r>
      <w:proofErr w:type="spellEnd"/>
      <w:r>
        <w:t xml:space="preserve"> jest zaprojektowana do skutecznego działania nawet w trudnych warunkach, gdzie </w:t>
      </w:r>
      <w:r w:rsidR="59ABD750">
        <w:t>wartość parametru</w:t>
      </w:r>
      <w:r>
        <w:t xml:space="preserve"> może być nisk</w:t>
      </w:r>
      <w:r w:rsidR="05A58B60">
        <w:t>a</w:t>
      </w:r>
      <w:r>
        <w:t xml:space="preserve">. SNR ma bezpośredni wpływ na zasięg sygnału – wyższe wartości pozwalają na komunikację na większe odległości i zapewniają lepszą jakość sygnału. W </w:t>
      </w:r>
      <w:proofErr w:type="spellStart"/>
      <w:r>
        <w:t>LoRa</w:t>
      </w:r>
      <w:proofErr w:type="spellEnd"/>
      <w:r>
        <w:t xml:space="preserve"> stosuje się różne techniki do poprawy SNR, w tym wybór odpowiednich pasm częstotliwości, regulację mocy nadawania i optymalizację anten, co ma na celu zwiększenie mocy sygnału lub zmniejszenie wpływu szumu. Również parametry modulacji, takie jak szerokość pasma i czynnik rozpraszania, są dostosowywane w zależności od warunków transmisji,</w:t>
      </w:r>
      <w:r w:rsidR="4FA686C7">
        <w:t xml:space="preserve"> </w:t>
      </w:r>
      <w:r w:rsidR="05539ADD">
        <w:t>tak</w:t>
      </w:r>
      <w:r w:rsidR="4FA686C7">
        <w:t xml:space="preserve"> </w:t>
      </w:r>
      <w:r>
        <w:t xml:space="preserve">aby zoptymalizować </w:t>
      </w:r>
      <w:r w:rsidR="35FC507F">
        <w:t xml:space="preserve">wartość </w:t>
      </w:r>
      <w:r w:rsidR="1EB9E162">
        <w:lastRenderedPageBreak/>
        <w:t>parametru</w:t>
      </w:r>
      <w:r w:rsidR="35FC507F">
        <w:t>.</w:t>
      </w:r>
      <w:r w:rsidR="1FA46E9E">
        <w:t xml:space="preserve"> </w:t>
      </w:r>
      <w:r w:rsidR="5C22913F">
        <w:t xml:space="preserve">Typowe wartości SNR dla </w:t>
      </w:r>
      <w:proofErr w:type="spellStart"/>
      <w:r w:rsidR="5C22913F">
        <w:t>LoRa</w:t>
      </w:r>
      <w:proofErr w:type="spellEnd"/>
      <w:r w:rsidR="5C22913F">
        <w:t xml:space="preserve"> mieszczą się w zakresie od -20dB do +10dB. Wartość bliższa +10dB oznacza, że odbierany sygnał jest mniej zakłócony </w:t>
      </w:r>
      <w:r w:rsidR="6A188A2D">
        <w:t>[</w:t>
      </w:r>
      <w:r w:rsidR="00057A14">
        <w:t>7</w:t>
      </w:r>
      <w:r w:rsidR="6A188A2D">
        <w:t>]</w:t>
      </w:r>
      <w:r w:rsidR="5C22913F">
        <w:t>.</w:t>
      </w:r>
    </w:p>
    <w:p w14:paraId="1A45A7BC" w14:textId="77777777" w:rsidR="009001CB" w:rsidRPr="006B2EA9" w:rsidRDefault="009001CB" w:rsidP="009001CB">
      <w:pPr>
        <w:pStyle w:val="Tekstpodstawowy"/>
        <w:ind w:firstLine="0"/>
      </w:pPr>
    </w:p>
    <w:p w14:paraId="7BC60F9E" w14:textId="0FC732BA" w:rsidR="000905B0" w:rsidRPr="006B2EA9" w:rsidRDefault="00EA77EE" w:rsidP="005A1532">
      <w:pPr>
        <w:pStyle w:val="Tekstpodstawowy"/>
      </w:pPr>
      <w:r w:rsidRPr="006B2EA9">
        <w:rPr>
          <w:b/>
          <w:bCs/>
        </w:rPr>
        <w:t xml:space="preserve">Wskaźnik Siły Odbieranego Sygnału (RSSI, ang. </w:t>
      </w:r>
      <w:proofErr w:type="spellStart"/>
      <w:r w:rsidRPr="006B2EA9">
        <w:rPr>
          <w:b/>
          <w:bCs/>
        </w:rPr>
        <w:t>Received</w:t>
      </w:r>
      <w:proofErr w:type="spellEnd"/>
      <w:r w:rsidRPr="006B2EA9">
        <w:rPr>
          <w:b/>
          <w:bCs/>
        </w:rPr>
        <w:t xml:space="preserve"> </w:t>
      </w:r>
      <w:proofErr w:type="spellStart"/>
      <w:r w:rsidRPr="006B2EA9">
        <w:rPr>
          <w:b/>
          <w:bCs/>
        </w:rPr>
        <w:t>Signal</w:t>
      </w:r>
      <w:proofErr w:type="spellEnd"/>
      <w:r w:rsidR="001304D6" w:rsidRPr="006B2EA9">
        <w:rPr>
          <w:b/>
          <w:bCs/>
        </w:rPr>
        <w:t xml:space="preserve"> </w:t>
      </w:r>
      <w:proofErr w:type="spellStart"/>
      <w:r w:rsidR="001304D6" w:rsidRPr="006B2EA9">
        <w:rPr>
          <w:b/>
          <w:bCs/>
        </w:rPr>
        <w:t>Strength</w:t>
      </w:r>
      <w:proofErr w:type="spellEnd"/>
      <w:r w:rsidR="001304D6" w:rsidRPr="006B2EA9">
        <w:rPr>
          <w:b/>
          <w:bCs/>
        </w:rPr>
        <w:t xml:space="preserve"> </w:t>
      </w:r>
      <w:proofErr w:type="spellStart"/>
      <w:r w:rsidR="001304D6" w:rsidRPr="006B2EA9">
        <w:rPr>
          <w:b/>
          <w:bCs/>
        </w:rPr>
        <w:t>Indication</w:t>
      </w:r>
      <w:proofErr w:type="spellEnd"/>
      <w:r w:rsidRPr="006B2EA9">
        <w:rPr>
          <w:b/>
          <w:bCs/>
        </w:rPr>
        <w:t>)</w:t>
      </w:r>
      <w:r w:rsidR="00CA015C" w:rsidRPr="006B2EA9">
        <w:t xml:space="preserve"> jest niezwykle ważny dla oceny jakości i efektywności komunikacji w sieciach bezprzewodowych. </w:t>
      </w:r>
      <w:r w:rsidR="001A2813" w:rsidRPr="001A2813">
        <w:t xml:space="preserve">W technologii </w:t>
      </w:r>
      <w:proofErr w:type="spellStart"/>
      <w:r w:rsidR="001A2813" w:rsidRPr="001A2813">
        <w:t>LoRa</w:t>
      </w:r>
      <w:proofErr w:type="spellEnd"/>
      <w:r w:rsidR="001A2813" w:rsidRPr="001A2813">
        <w:t>, RSSI mierzy rzeczywistą moc sygnału odbieranego przez urządzenie i jest wyrażony w decybel-miliwatach (</w:t>
      </w:r>
      <w:proofErr w:type="spellStart"/>
      <w:r w:rsidR="001A2813" w:rsidRPr="001A2813">
        <w:t>dBm</w:t>
      </w:r>
      <w:proofErr w:type="spellEnd"/>
      <w:r w:rsidR="001A2813" w:rsidRPr="001A2813">
        <w:t>)</w:t>
      </w:r>
      <w:r w:rsidR="00CA015C" w:rsidRPr="006B2EA9">
        <w:t xml:space="preserve">. Wartości RSSI dają bezpośrednią informację o sile sygnału w danej lokalizacji, co jest kluczowe dla ustalenia zasięgu i niezawodności sieci </w:t>
      </w:r>
      <w:proofErr w:type="spellStart"/>
      <w:r w:rsidR="00CA015C" w:rsidRPr="006B2EA9">
        <w:t>LoRa</w:t>
      </w:r>
      <w:proofErr w:type="spellEnd"/>
      <w:r w:rsidR="00CA015C" w:rsidRPr="006B2EA9">
        <w:t xml:space="preserve">. W środowiskach o zmiennym poziomie zakłóceń, wysokie wartości RSSI wskazują na silny sygnał, co przekłada się na stabilniejszą transmisję danych. W </w:t>
      </w:r>
      <w:proofErr w:type="spellStart"/>
      <w:r w:rsidR="00CA015C" w:rsidRPr="006B2EA9">
        <w:t>LoRa</w:t>
      </w:r>
      <w:proofErr w:type="spellEnd"/>
      <w:r w:rsidR="00CA015C" w:rsidRPr="006B2EA9">
        <w:t xml:space="preserve">, monitoring i optymalizacja RSSI są niezbędne do zarządzania siecią, ponieważ pozwalają na dostosowanie ustawień, takich jak czynnik rozpraszania i szerokość pasma, do warunków środowiskowych. Optymalizacja RSSI jest istotna dla zapewnienia efektywnej komunikacji i minimalizacji zakłóceń, co ma bezpośredni wpływ na jakość i skuteczność systemu </w:t>
      </w:r>
      <w:proofErr w:type="spellStart"/>
      <w:r w:rsidR="00CA015C" w:rsidRPr="006B2EA9">
        <w:t>LoRa</w:t>
      </w:r>
      <w:proofErr w:type="spellEnd"/>
      <w:r w:rsidR="00CA015C" w:rsidRPr="006B2EA9">
        <w:t>.</w:t>
      </w:r>
      <w:r w:rsidR="000905B0" w:rsidRPr="006B2EA9">
        <w:t xml:space="preserve"> </w:t>
      </w:r>
      <w:r w:rsidR="00281826" w:rsidRPr="006B2EA9">
        <w:t xml:space="preserve">Typowe wartości RSSI dla </w:t>
      </w:r>
      <w:proofErr w:type="spellStart"/>
      <w:r w:rsidR="00281826" w:rsidRPr="006B2EA9">
        <w:t>LoRa</w:t>
      </w:r>
      <w:proofErr w:type="spellEnd"/>
      <w:r w:rsidR="00281826" w:rsidRPr="006B2EA9">
        <w:t xml:space="preserve"> mieszczą się w zakresie od -120dB</w:t>
      </w:r>
      <w:r w:rsidR="001E3775" w:rsidRPr="006B2EA9">
        <w:t>m</w:t>
      </w:r>
      <w:r w:rsidR="00281826" w:rsidRPr="006B2EA9">
        <w:t xml:space="preserve"> do -30dB</w:t>
      </w:r>
      <w:r w:rsidR="001E3775" w:rsidRPr="006B2EA9">
        <w:t>m</w:t>
      </w:r>
      <w:r w:rsidR="000703DD" w:rsidRPr="006B2EA9">
        <w:t xml:space="preserve">. Wartość bliższa -30dBm oznacza, że </w:t>
      </w:r>
      <w:r w:rsidR="001E3775" w:rsidRPr="006B2EA9">
        <w:t>odebrany sygnał jest silniejszy</w:t>
      </w:r>
      <w:r w:rsidR="00A17D3D" w:rsidRPr="006B2EA9">
        <w:t xml:space="preserve"> [</w:t>
      </w:r>
      <w:r w:rsidR="00057A14">
        <w:t>7</w:t>
      </w:r>
      <w:r w:rsidR="00A17D3D" w:rsidRPr="006B2EA9">
        <w:t>]</w:t>
      </w:r>
      <w:r w:rsidR="001E3775" w:rsidRPr="006B2EA9">
        <w:t>.</w:t>
      </w:r>
    </w:p>
    <w:p w14:paraId="40EF5BAC" w14:textId="77777777" w:rsidR="00162D27" w:rsidRPr="006B2EA9" w:rsidRDefault="00162D27" w:rsidP="001E2F99">
      <w:pPr>
        <w:pStyle w:val="Tekstpodstawowy"/>
        <w:ind w:firstLine="0"/>
        <w:rPr>
          <w:b/>
          <w:bCs/>
        </w:rPr>
      </w:pPr>
    </w:p>
    <w:p w14:paraId="49CFC043" w14:textId="62E80696" w:rsidR="00386D4E" w:rsidRPr="006B2EA9" w:rsidRDefault="00386D4E" w:rsidP="00B107D4">
      <w:pPr>
        <w:pStyle w:val="Nagwek2"/>
      </w:pPr>
      <w:bookmarkStart w:id="7" w:name="_Toc155225811"/>
      <w:r w:rsidRPr="006B2EA9">
        <w:t>Wykorzystane oprogramowania i narzędzia</w:t>
      </w:r>
      <w:bookmarkEnd w:id="7"/>
    </w:p>
    <w:p w14:paraId="16C8DCB4" w14:textId="77777777" w:rsidR="000E0F40" w:rsidRPr="006B2EA9" w:rsidRDefault="000E0F40" w:rsidP="00A33649">
      <w:pPr>
        <w:pStyle w:val="Tekstpodstawowy"/>
        <w:ind w:firstLine="0"/>
      </w:pPr>
    </w:p>
    <w:p w14:paraId="32C7A2FC" w14:textId="1FAA7D74" w:rsidR="000E0F40" w:rsidRPr="006B2EA9" w:rsidRDefault="000E0F40" w:rsidP="005A1532">
      <w:pPr>
        <w:pStyle w:val="Tekstpodstawowy"/>
        <w:ind w:firstLine="360"/>
        <w:rPr>
          <w:b/>
          <w:bCs/>
        </w:rPr>
      </w:pPr>
      <w:proofErr w:type="spellStart"/>
      <w:r w:rsidRPr="006B2EA9">
        <w:rPr>
          <w:b/>
          <w:bCs/>
        </w:rPr>
        <w:t>KiCAD</w:t>
      </w:r>
      <w:proofErr w:type="spellEnd"/>
    </w:p>
    <w:p w14:paraId="2FC45CDD" w14:textId="77777777" w:rsidR="000E0F40" w:rsidRPr="006B2EA9" w:rsidRDefault="000E0F40" w:rsidP="005A1532">
      <w:pPr>
        <w:pStyle w:val="Tekstpodstawowy"/>
        <w:ind w:firstLine="360"/>
      </w:pPr>
      <w:proofErr w:type="spellStart"/>
      <w:r w:rsidRPr="006B2EA9">
        <w:t>KiCAD</w:t>
      </w:r>
      <w:proofErr w:type="spellEnd"/>
      <w:r w:rsidRPr="006B2EA9">
        <w:t xml:space="preserve"> został wykorzystany do zaprojektowania schematów elektronicznych i płytek drukowanych (PCB, ang. </w:t>
      </w:r>
      <w:proofErr w:type="spellStart"/>
      <w:r w:rsidRPr="006B2EA9">
        <w:t>Printed</w:t>
      </w:r>
      <w:proofErr w:type="spellEnd"/>
      <w:r w:rsidRPr="006B2EA9">
        <w:t xml:space="preserve"> </w:t>
      </w:r>
      <w:proofErr w:type="spellStart"/>
      <w:r w:rsidRPr="006B2EA9">
        <w:t>Circuit</w:t>
      </w:r>
      <w:proofErr w:type="spellEnd"/>
      <w:r w:rsidRPr="006B2EA9">
        <w:t xml:space="preserve"> Board) dla systemu elektronicznych flag sędziowskich. Jako zaawansowane, darmowe i otwarte oprogramowanie CAD, </w:t>
      </w:r>
      <w:proofErr w:type="spellStart"/>
      <w:r w:rsidRPr="006B2EA9">
        <w:t>KiCAD</w:t>
      </w:r>
      <w:proofErr w:type="spellEnd"/>
      <w:r w:rsidRPr="006B2EA9">
        <w:t xml:space="preserve"> umożliwił precyzyjne zaplanowanie układów elektronicznych, co było niezbędne dla zapewnienia efektywnej komunikacji i stabilności systemu.</w:t>
      </w:r>
    </w:p>
    <w:p w14:paraId="1B2B506C" w14:textId="77777777" w:rsidR="000E0F40" w:rsidRPr="006B2EA9" w:rsidRDefault="000E0F40" w:rsidP="000E0F40">
      <w:pPr>
        <w:pStyle w:val="Tekstpodstawowy"/>
      </w:pPr>
    </w:p>
    <w:p w14:paraId="67B8F34F" w14:textId="77777777" w:rsidR="000E0F40" w:rsidRPr="006B2EA9" w:rsidRDefault="000E0F40" w:rsidP="005A1532">
      <w:pPr>
        <w:pStyle w:val="Tekstpodstawowy"/>
        <w:ind w:firstLine="360"/>
      </w:pPr>
      <w:r w:rsidRPr="006B2EA9">
        <w:t xml:space="preserve">Dzięki </w:t>
      </w:r>
      <w:proofErr w:type="spellStart"/>
      <w:r w:rsidRPr="006B2EA9">
        <w:t>KiCAD</w:t>
      </w:r>
      <w:proofErr w:type="spellEnd"/>
      <w:r w:rsidRPr="006B2EA9">
        <w:t xml:space="preserve"> możliwe było tworzenie szczegółowych schematów elektronicznych, co ułatwiło identyfikację potencjalnych problemów projektowych na wczesnym etapie. W fazie projektowania płytek drukowanych, </w:t>
      </w:r>
      <w:proofErr w:type="spellStart"/>
      <w:r w:rsidRPr="006B2EA9">
        <w:t>KiCAD</w:t>
      </w:r>
      <w:proofErr w:type="spellEnd"/>
      <w:r w:rsidRPr="006B2EA9">
        <w:t xml:space="preserve"> zapewnił elastyczne narzędzie do efektywnego rozmieszczania komponentów i trasowania połączeń. Jego interfejs użytkownika i bogate biblioteki komponentów znacząco przyspieszyły proces projektowania.</w:t>
      </w:r>
    </w:p>
    <w:p w14:paraId="3D5B00C1" w14:textId="77777777" w:rsidR="000E0F40" w:rsidRPr="006B2EA9" w:rsidRDefault="000E0F40" w:rsidP="000E0F40">
      <w:pPr>
        <w:pStyle w:val="Tekstpodstawowy"/>
      </w:pPr>
    </w:p>
    <w:p w14:paraId="6738CAE5" w14:textId="08697BCB" w:rsidR="000E0F40" w:rsidRPr="006B2EA9" w:rsidRDefault="005C31BA" w:rsidP="005A1532">
      <w:pPr>
        <w:pStyle w:val="Tekstpodstawowy"/>
        <w:ind w:firstLine="360"/>
      </w:pPr>
      <w:r w:rsidRPr="006B2EA9">
        <w:lastRenderedPageBreak/>
        <w:t>Zastosowano również</w:t>
      </w:r>
      <w:r w:rsidR="000E0F40" w:rsidRPr="006B2EA9">
        <w:t xml:space="preserve"> funkcje kontroli błędów i narzędzia do wizualizacji 3D, co pozwoliło na dokładne sprawdzenie projektu przed przystąpieniem do fazy produkcyjnej. Pozwoliło to zminimalizować ryzyko popełnienia kosztownych błędów i umożliwiło optymalizację projektu pod względem wydajności oraz kosztów produkcji </w:t>
      </w:r>
    </w:p>
    <w:p w14:paraId="0A857280" w14:textId="77777777" w:rsidR="00A466B4" w:rsidRPr="006B2EA9" w:rsidRDefault="00A466B4" w:rsidP="005D67C2">
      <w:pPr>
        <w:pStyle w:val="Tekstpodstawowy"/>
        <w:ind w:firstLine="0"/>
      </w:pPr>
    </w:p>
    <w:p w14:paraId="439A2742" w14:textId="77777777" w:rsidR="00F23267" w:rsidRPr="006B2EA9" w:rsidRDefault="00F23267" w:rsidP="005A1532">
      <w:pPr>
        <w:pStyle w:val="Tekstpodstawowy"/>
        <w:ind w:firstLine="360"/>
        <w:rPr>
          <w:b/>
          <w:bCs/>
        </w:rPr>
      </w:pPr>
      <w:r w:rsidRPr="006B2EA9">
        <w:rPr>
          <w:b/>
          <w:bCs/>
        </w:rPr>
        <w:t>STM32CubeIDE</w:t>
      </w:r>
    </w:p>
    <w:p w14:paraId="0BE0F7A8" w14:textId="33EE67B4" w:rsidR="00F23267" w:rsidRPr="006B2EA9" w:rsidRDefault="26EAB060" w:rsidP="005A1532">
      <w:pPr>
        <w:pStyle w:val="Tekstpodstawowy"/>
        <w:ind w:firstLine="360"/>
      </w:pPr>
      <w:r>
        <w:t xml:space="preserve">STM32CubeIDE, jako zintegrowane środowisko programistyczne, odegrało kluczową rolę w rozwoju </w:t>
      </w:r>
      <w:r w:rsidR="29D71372">
        <w:t xml:space="preserve">oprogramowania dla </w:t>
      </w:r>
      <w:r>
        <w:t xml:space="preserve">projektu. To narzędzie umożliwiło skuteczne programowanie i debugowanie oprogramowania sterującego modułami RAK3172. Wyposażone w zaawansowane funkcje wspierające różne języki programowania i zintegrowane narzędzia do debugowania, STM32CubeIDE znacząco przyczyniło się do efektywnego tworzenia </w:t>
      </w:r>
      <w:r w:rsidR="371FFC04">
        <w:t>systemu</w:t>
      </w:r>
      <w:r>
        <w:t>.</w:t>
      </w:r>
    </w:p>
    <w:p w14:paraId="508991FE" w14:textId="77777777" w:rsidR="00F23267" w:rsidRPr="006B2EA9" w:rsidRDefault="00F23267" w:rsidP="00F23267">
      <w:pPr>
        <w:pStyle w:val="Tekstpodstawowy"/>
        <w:ind w:firstLine="0"/>
      </w:pPr>
    </w:p>
    <w:p w14:paraId="48B28C53" w14:textId="1462111D" w:rsidR="00F23267" w:rsidRPr="006B2EA9" w:rsidRDefault="00F23267" w:rsidP="005A1532">
      <w:pPr>
        <w:pStyle w:val="Tekstpodstawowy"/>
        <w:ind w:firstLine="360"/>
      </w:pPr>
      <w:r w:rsidRPr="006B2EA9">
        <w:t xml:space="preserve">Dzięki możliwości dokładnego śledzenia działania </w:t>
      </w:r>
      <w:r w:rsidR="00FD69D1" w:rsidRPr="006B2EA9">
        <w:t>oprogramowania</w:t>
      </w:r>
      <w:r w:rsidRPr="006B2EA9">
        <w:t>, STM32CubeIDE pozwoliło na szybką identyfikację i rozwiązywanie problemów, co zwiększyło niezawodność i wydajność finalnego produktu. Narzędzie to okazało się być nieocenionym elementem w procesie opracowywania oprogramowania do systemu elektronicznych flag sędziowskich.</w:t>
      </w:r>
    </w:p>
    <w:p w14:paraId="6FCE7552" w14:textId="77777777" w:rsidR="006B2EA9" w:rsidRPr="006B2EA9" w:rsidRDefault="006B2EA9" w:rsidP="00A33649">
      <w:pPr>
        <w:pStyle w:val="Tekstpodstawowy"/>
        <w:ind w:firstLine="0"/>
        <w:rPr>
          <w:b/>
          <w:bCs/>
        </w:rPr>
      </w:pPr>
    </w:p>
    <w:p w14:paraId="51975916" w14:textId="77777777" w:rsidR="00346355" w:rsidRPr="006B2EA9" w:rsidRDefault="00346355" w:rsidP="005A1532">
      <w:pPr>
        <w:pStyle w:val="Tekstpodstawowy"/>
        <w:ind w:firstLine="360"/>
        <w:rPr>
          <w:b/>
          <w:bCs/>
        </w:rPr>
      </w:pPr>
      <w:r w:rsidRPr="006B2EA9">
        <w:rPr>
          <w:b/>
          <w:bCs/>
        </w:rPr>
        <w:t xml:space="preserve">GPS Fields </w:t>
      </w:r>
      <w:proofErr w:type="spellStart"/>
      <w:r w:rsidRPr="006B2EA9">
        <w:rPr>
          <w:b/>
          <w:bCs/>
        </w:rPr>
        <w:t>Area</w:t>
      </w:r>
      <w:proofErr w:type="spellEnd"/>
      <w:r w:rsidRPr="006B2EA9">
        <w:rPr>
          <w:b/>
          <w:bCs/>
        </w:rPr>
        <w:t xml:space="preserve"> </w:t>
      </w:r>
      <w:proofErr w:type="spellStart"/>
      <w:r w:rsidRPr="006B2EA9">
        <w:rPr>
          <w:b/>
          <w:bCs/>
        </w:rPr>
        <w:t>Measure</w:t>
      </w:r>
      <w:proofErr w:type="spellEnd"/>
    </w:p>
    <w:p w14:paraId="364175C6" w14:textId="77777777" w:rsidR="00346355" w:rsidRPr="006B2EA9" w:rsidRDefault="00346355" w:rsidP="005A1532">
      <w:pPr>
        <w:pStyle w:val="Tekstpodstawowy"/>
        <w:ind w:firstLine="360"/>
      </w:pPr>
      <w:r w:rsidRPr="006B2EA9">
        <w:t xml:space="preserve">W ramach przeprowadzanych badań nad zasięgiem komunikacji </w:t>
      </w:r>
      <w:proofErr w:type="spellStart"/>
      <w:r w:rsidRPr="006B2EA9">
        <w:t>LoRa</w:t>
      </w:r>
      <w:proofErr w:type="spellEnd"/>
      <w:r w:rsidRPr="006B2EA9">
        <w:t xml:space="preserve"> z wykorzystaniem modułów RAK3172, skorzystano z aplikacji mobilnej "GPS Fields </w:t>
      </w:r>
      <w:proofErr w:type="spellStart"/>
      <w:r w:rsidRPr="006B2EA9">
        <w:t>Area</w:t>
      </w:r>
      <w:proofErr w:type="spellEnd"/>
      <w:r w:rsidRPr="006B2EA9">
        <w:t xml:space="preserve"> </w:t>
      </w:r>
      <w:proofErr w:type="spellStart"/>
      <w:r w:rsidRPr="006B2EA9">
        <w:t>Measure</w:t>
      </w:r>
      <w:proofErr w:type="spellEnd"/>
      <w:r w:rsidRPr="006B2EA9">
        <w:t>" do dokładnego ustalenia odległości między urządzeniami. Aplikacja ta, wykorzystując system GPS, pozwoliła na precyzyjne zmierzenie i zarejestrowanie odległości pomiędzy poszczególnymi punktami testowymi.</w:t>
      </w:r>
    </w:p>
    <w:p w14:paraId="085007BF" w14:textId="77777777" w:rsidR="00346355" w:rsidRPr="006B2EA9" w:rsidRDefault="00346355" w:rsidP="00346355">
      <w:pPr>
        <w:pStyle w:val="Tekstpodstawowy"/>
        <w:ind w:left="425"/>
      </w:pPr>
    </w:p>
    <w:p w14:paraId="1B9F153B" w14:textId="17BA82AB" w:rsidR="00A466B4" w:rsidRDefault="00346355" w:rsidP="005A1532">
      <w:pPr>
        <w:pStyle w:val="Tekstpodstawowy"/>
        <w:ind w:firstLine="360"/>
      </w:pPr>
      <w:r w:rsidRPr="006B2EA9">
        <w:t xml:space="preserve">Testy przeprowadzono na otwartej przestrzeni, gdzie dokładne wyznaczenie odległości między modułami było kluczowe dla wiarygodności pomiarów zasięgu. "GPS Fields </w:t>
      </w:r>
      <w:proofErr w:type="spellStart"/>
      <w:r w:rsidRPr="006B2EA9">
        <w:t>Area</w:t>
      </w:r>
      <w:proofErr w:type="spellEnd"/>
      <w:r w:rsidRPr="006B2EA9">
        <w:t xml:space="preserve"> </w:t>
      </w:r>
      <w:proofErr w:type="spellStart"/>
      <w:r w:rsidRPr="006B2EA9">
        <w:t>Measure</w:t>
      </w:r>
      <w:proofErr w:type="spellEnd"/>
      <w:r w:rsidRPr="006B2EA9">
        <w:t>" umożliwiła łatwe i szybkie mierzenie odległości, co znacząco usprawniło proces testowania. Dzięki tej aplikacji</w:t>
      </w:r>
      <w:r w:rsidR="003771D9" w:rsidRPr="006B2EA9">
        <w:t xml:space="preserve"> </w:t>
      </w:r>
      <w:r w:rsidR="00FA6A99" w:rsidRPr="006B2EA9">
        <w:t>efektywnie u</w:t>
      </w:r>
      <w:r w:rsidR="003771D9" w:rsidRPr="006B2EA9">
        <w:t>dokumentowa</w:t>
      </w:r>
      <w:r w:rsidR="00FA6A99" w:rsidRPr="006B2EA9">
        <w:t>no</w:t>
      </w:r>
      <w:r w:rsidRPr="006B2EA9">
        <w:t xml:space="preserve"> wszystk</w:t>
      </w:r>
      <w:r w:rsidR="00FA6A99" w:rsidRPr="006B2EA9">
        <w:t>ie</w:t>
      </w:r>
      <w:r w:rsidRPr="006B2EA9">
        <w:t xml:space="preserve"> wykonan</w:t>
      </w:r>
      <w:r w:rsidR="00FA6A99" w:rsidRPr="006B2EA9">
        <w:t>e</w:t>
      </w:r>
      <w:r w:rsidRPr="006B2EA9">
        <w:t xml:space="preserve"> pomiar</w:t>
      </w:r>
      <w:r w:rsidR="009C06B3" w:rsidRPr="006B2EA9">
        <w:t>y.</w:t>
      </w:r>
    </w:p>
    <w:p w14:paraId="13BE7CFE" w14:textId="284F1B68" w:rsidR="006D6637" w:rsidRPr="006B2EA9" w:rsidRDefault="006D6637" w:rsidP="00A33649">
      <w:pPr>
        <w:pStyle w:val="Tekstpodstawowy"/>
        <w:ind w:firstLine="0"/>
        <w:rPr>
          <w:b/>
          <w:bCs/>
        </w:rPr>
      </w:pPr>
    </w:p>
    <w:p w14:paraId="09B224BB" w14:textId="77777777" w:rsidR="00B24C5E" w:rsidRPr="006B2EA9" w:rsidRDefault="00B24C5E" w:rsidP="005A1532">
      <w:pPr>
        <w:pStyle w:val="Tekstpodstawowy"/>
        <w:ind w:firstLine="360"/>
        <w:rPr>
          <w:b/>
          <w:bCs/>
        </w:rPr>
      </w:pPr>
      <w:r w:rsidRPr="006B2EA9">
        <w:rPr>
          <w:b/>
          <w:bCs/>
        </w:rPr>
        <w:t>STLink-V3MINIE</w:t>
      </w:r>
    </w:p>
    <w:p w14:paraId="1237C03A" w14:textId="68546DC5" w:rsidR="00B24C5E" w:rsidRPr="006B2EA9" w:rsidRDefault="4F72A056" w:rsidP="005A1532">
      <w:pPr>
        <w:pStyle w:val="Tekstpodstawowy"/>
        <w:ind w:firstLine="360"/>
      </w:pPr>
      <w:r>
        <w:t xml:space="preserve">Programator STLink-V3Minie został użyty do zaprogramowania modułów RAK3172 w projekcie. Dzięki złączu SWD (ang. Serial </w:t>
      </w:r>
      <w:proofErr w:type="spellStart"/>
      <w:r>
        <w:t>Wire</w:t>
      </w:r>
      <w:proofErr w:type="spellEnd"/>
      <w:r>
        <w:t xml:space="preserve"> </w:t>
      </w:r>
      <w:proofErr w:type="spellStart"/>
      <w:r>
        <w:t>Debug</w:t>
      </w:r>
      <w:proofErr w:type="spellEnd"/>
      <w:r>
        <w:t xml:space="preserve">), </w:t>
      </w:r>
      <w:r w:rsidR="00F0677B">
        <w:t xml:space="preserve">programowanie modułów </w:t>
      </w:r>
      <w:r w:rsidR="00D37100">
        <w:lastRenderedPageBreak/>
        <w:t>przeprowadzono w sposób efektywny</w:t>
      </w:r>
      <w:r>
        <w:t xml:space="preserve">, co było kluczowe dla prawidłowego działania systemu </w:t>
      </w:r>
      <w:proofErr w:type="spellStart"/>
      <w:r>
        <w:t>LoRa</w:t>
      </w:r>
      <w:proofErr w:type="spellEnd"/>
      <w:r>
        <w:t>. Programator ten, ze względu na swoją wydajność i niezawodność, był idealnym narzędziem do tego zadania.</w:t>
      </w:r>
    </w:p>
    <w:p w14:paraId="7FD61D93" w14:textId="77777777" w:rsidR="00B24C5E" w:rsidRPr="006B2EA9" w:rsidRDefault="00B24C5E" w:rsidP="00B24C5E">
      <w:pPr>
        <w:pStyle w:val="Tekstpodstawowy"/>
        <w:ind w:left="425"/>
      </w:pPr>
    </w:p>
    <w:p w14:paraId="63E24F92" w14:textId="1F8F350A" w:rsidR="00141A4A" w:rsidRDefault="00B24C5E" w:rsidP="005A1532">
      <w:pPr>
        <w:pStyle w:val="Tekstpodstawowy"/>
        <w:ind w:firstLine="360"/>
      </w:pPr>
      <w:r w:rsidRPr="006B2EA9">
        <w:t>Dodatkowo, wykorzystanie interfejsu UART (ang. Universal</w:t>
      </w:r>
      <w:r w:rsidR="00E9775C" w:rsidRPr="006B2EA9">
        <w:t xml:space="preserve"> </w:t>
      </w:r>
      <w:proofErr w:type="spellStart"/>
      <w:r w:rsidRPr="006B2EA9">
        <w:t>Asynchronous</w:t>
      </w:r>
      <w:proofErr w:type="spellEnd"/>
      <w:r w:rsidRPr="006B2EA9">
        <w:t xml:space="preserve"> </w:t>
      </w:r>
      <w:proofErr w:type="spellStart"/>
      <w:r w:rsidRPr="006B2EA9">
        <w:t>Receiver</w:t>
      </w:r>
      <w:proofErr w:type="spellEnd"/>
      <w:r w:rsidRPr="006B2EA9">
        <w:t xml:space="preserve"> and </w:t>
      </w:r>
      <w:proofErr w:type="spellStart"/>
      <w:r w:rsidRPr="006B2EA9">
        <w:t>Transmitter</w:t>
      </w:r>
      <w:proofErr w:type="spellEnd"/>
      <w:r w:rsidRPr="006B2EA9">
        <w:t>) w STLink-V3Mini umożliwiło śledzenie komunikacji między modułami. Dzięki temu można było monitorować i diagnozować działanie systemu w czasie rzeczywistym, co znacząco ułatwiło proces debugowania i testowania. Ta integracja narzędzi programistycznych była istotna dla zapewnienia wysokiej jakości i stabilności finalnego produktu.</w:t>
      </w:r>
    </w:p>
    <w:p w14:paraId="6565C076" w14:textId="77777777" w:rsidR="003F383E" w:rsidRPr="006B2EA9" w:rsidRDefault="003F383E" w:rsidP="00090F48">
      <w:pPr>
        <w:pStyle w:val="Tekstpodstawowy"/>
        <w:ind w:firstLine="709"/>
      </w:pPr>
    </w:p>
    <w:p w14:paraId="346C97C6" w14:textId="77777777" w:rsidR="00E9775C" w:rsidRPr="006B2EA9" w:rsidRDefault="00AD6AAC" w:rsidP="00B37C13">
      <w:pPr>
        <w:pStyle w:val="Tekstpodstawowy"/>
        <w:keepNext/>
        <w:ind w:firstLine="709"/>
        <w:jc w:val="center"/>
      </w:pPr>
      <w:r w:rsidRPr="006B2EA9">
        <w:rPr>
          <w:noProof/>
        </w:rPr>
        <w:drawing>
          <wp:inline distT="0" distB="0" distL="0" distR="0" wp14:anchorId="18DF8985" wp14:editId="2CA2F207">
            <wp:extent cx="4817695" cy="3348000"/>
            <wp:effectExtent l="0" t="0" r="2540" b="5080"/>
            <wp:docPr id="1369929975" name="Obraz 1369929975" descr="Obraz zawierający Komponent elektroniczny, Element obwodu, elektronika, Pasywny element obwod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29975" name="Obraz 2" descr="Obraz zawierający Komponent elektroniczny, Element obwodu, elektronika, Pasywny element obwodu&#10;&#10;Opis wygenerowany automatycznie"/>
                    <pic:cNvPicPr>
                      <a:picLocks noChangeAspect="1" noChangeArrowheads="1"/>
                    </pic:cNvPicPr>
                  </pic:nvPicPr>
                  <pic:blipFill rotWithShape="1">
                    <a:blip r:embed="rId17">
                      <a:extLst>
                        <a:ext uri="{28A0092B-C50C-407E-A947-70E740481C1C}">
                          <a14:useLocalDpi xmlns:a14="http://schemas.microsoft.com/office/drawing/2010/main" val="0"/>
                        </a:ext>
                      </a:extLst>
                    </a:blip>
                    <a:srcRect l="2202" t="16230" r="3600" b="18310"/>
                    <a:stretch/>
                  </pic:blipFill>
                  <pic:spPr bwMode="auto">
                    <a:xfrm>
                      <a:off x="0" y="0"/>
                      <a:ext cx="4850265" cy="3370634"/>
                    </a:xfrm>
                    <a:prstGeom prst="rect">
                      <a:avLst/>
                    </a:prstGeom>
                    <a:noFill/>
                    <a:ln>
                      <a:noFill/>
                    </a:ln>
                    <a:extLst>
                      <a:ext uri="{53640926-AAD7-44D8-BBD7-CCE9431645EC}">
                        <a14:shadowObscured xmlns:a14="http://schemas.microsoft.com/office/drawing/2010/main"/>
                      </a:ext>
                    </a:extLst>
                  </pic:spPr>
                </pic:pic>
              </a:graphicData>
            </a:graphic>
          </wp:inline>
        </w:drawing>
      </w:r>
    </w:p>
    <w:p w14:paraId="3ED2230A" w14:textId="489D87F6" w:rsidR="00B24C5E" w:rsidRPr="003F383E" w:rsidRDefault="00E9775C" w:rsidP="003F383E">
      <w:pPr>
        <w:pStyle w:val="Legenda"/>
        <w:jc w:val="center"/>
        <w:rPr>
          <w:color w:val="auto"/>
        </w:rPr>
      </w:pPr>
      <w:r w:rsidRPr="006B2EA9">
        <w:rPr>
          <w:b/>
          <w:bCs/>
          <w:color w:val="auto"/>
        </w:rPr>
        <w:t xml:space="preserve">Rys. </w:t>
      </w:r>
      <w:r w:rsidRPr="006B2EA9">
        <w:rPr>
          <w:b/>
          <w:bCs/>
          <w:color w:val="auto"/>
        </w:rPr>
        <w:fldChar w:fldCharType="begin"/>
      </w:r>
      <w:r w:rsidRPr="006B2EA9">
        <w:rPr>
          <w:b/>
          <w:bCs/>
          <w:color w:val="auto"/>
        </w:rPr>
        <w:instrText xml:space="preserve"> SEQ Rys. \* ARABIC </w:instrText>
      </w:r>
      <w:r w:rsidRPr="006B2EA9">
        <w:rPr>
          <w:b/>
          <w:bCs/>
          <w:color w:val="auto"/>
        </w:rPr>
        <w:fldChar w:fldCharType="separate"/>
      </w:r>
      <w:r w:rsidR="00230785">
        <w:rPr>
          <w:b/>
          <w:bCs/>
          <w:noProof/>
          <w:color w:val="auto"/>
        </w:rPr>
        <w:t>3</w:t>
      </w:r>
      <w:r w:rsidRPr="006B2EA9">
        <w:rPr>
          <w:b/>
          <w:bCs/>
          <w:color w:val="auto"/>
        </w:rPr>
        <w:fldChar w:fldCharType="end"/>
      </w:r>
      <w:r w:rsidRPr="006B2EA9">
        <w:rPr>
          <w:color w:val="auto"/>
        </w:rPr>
        <w:t xml:space="preserve"> STLINK-V3MINIE</w:t>
      </w:r>
      <w:r w:rsidR="00397897" w:rsidRPr="006B2EA9">
        <w:rPr>
          <w:color w:val="auto"/>
        </w:rPr>
        <w:t xml:space="preserve"> [</w:t>
      </w:r>
      <w:r w:rsidR="00B21D24">
        <w:rPr>
          <w:color w:val="auto"/>
        </w:rPr>
        <w:t>8</w:t>
      </w:r>
      <w:r w:rsidR="00397897" w:rsidRPr="006B2EA9">
        <w:rPr>
          <w:color w:val="auto"/>
        </w:rPr>
        <w:t>]</w:t>
      </w:r>
    </w:p>
    <w:p w14:paraId="0896003C" w14:textId="6324318C" w:rsidR="00141A4A" w:rsidRDefault="00B24C5E" w:rsidP="00B24C5E">
      <w:pPr>
        <w:pStyle w:val="Tekstpodstawowy"/>
        <w:ind w:firstLine="0"/>
      </w:pPr>
      <w:r w:rsidRPr="006B2EA9">
        <w:tab/>
      </w:r>
    </w:p>
    <w:p w14:paraId="40D9FC6D" w14:textId="77777777" w:rsidR="00057A14" w:rsidRPr="006B2EA9" w:rsidRDefault="00057A14" w:rsidP="00B24C5E">
      <w:pPr>
        <w:pStyle w:val="Tekstpodstawowy"/>
        <w:ind w:firstLine="0"/>
      </w:pPr>
    </w:p>
    <w:p w14:paraId="1E970F5A" w14:textId="6D41AA08" w:rsidR="00B24C5E" w:rsidRPr="006B2EA9" w:rsidRDefault="00B24C5E" w:rsidP="005A1532">
      <w:pPr>
        <w:pStyle w:val="Tekstpodstawowy"/>
        <w:ind w:firstLine="360"/>
        <w:rPr>
          <w:b/>
          <w:bCs/>
        </w:rPr>
      </w:pPr>
      <w:r w:rsidRPr="006B2EA9">
        <w:rPr>
          <w:b/>
          <w:bCs/>
        </w:rPr>
        <w:t xml:space="preserve">Lutownica </w:t>
      </w:r>
      <w:proofErr w:type="spellStart"/>
      <w:r w:rsidRPr="006B2EA9">
        <w:rPr>
          <w:b/>
          <w:bCs/>
        </w:rPr>
        <w:t>Reball</w:t>
      </w:r>
      <w:proofErr w:type="spellEnd"/>
      <w:r w:rsidRPr="006B2EA9">
        <w:rPr>
          <w:b/>
          <w:bCs/>
        </w:rPr>
        <w:t xml:space="preserve"> 72W</w:t>
      </w:r>
    </w:p>
    <w:p w14:paraId="73EE0A9E" w14:textId="0B24EB26" w:rsidR="00A466B4" w:rsidRPr="006B2EA9" w:rsidRDefault="00B24C5E" w:rsidP="005A1532">
      <w:pPr>
        <w:pStyle w:val="Tekstpodstawowy"/>
        <w:ind w:firstLine="360"/>
      </w:pPr>
      <w:r w:rsidRPr="006B2EA9">
        <w:t xml:space="preserve">W projekcie wykorzystano lutownicę model </w:t>
      </w:r>
      <w:proofErr w:type="spellStart"/>
      <w:r w:rsidRPr="006B2EA9">
        <w:t>Reball</w:t>
      </w:r>
      <w:proofErr w:type="spellEnd"/>
      <w:r w:rsidRPr="006B2EA9">
        <w:t xml:space="preserve"> 72W, która odegrała kluczową rolę w montażu i naprawie komponentów elektronicznych. Dzięki jej wysokiej mocy i precyzji, możliwe było dokładne i efektywne łączenie elementów układów elektronicznych. Użycie tego modelu lutownicy zapewniło nie tylko wysoką jakość lutowanych połączeń, ale również przyczyniło się do zwiększenia niezawodności i funkcjonalności całego systemu. Umiejętne </w:t>
      </w:r>
      <w:r w:rsidRPr="006B2EA9">
        <w:lastRenderedPageBreak/>
        <w:t xml:space="preserve">wykorzystanie lutownicy </w:t>
      </w:r>
      <w:proofErr w:type="spellStart"/>
      <w:r w:rsidRPr="006B2EA9">
        <w:t>Reball</w:t>
      </w:r>
      <w:proofErr w:type="spellEnd"/>
      <w:r w:rsidRPr="006B2EA9">
        <w:t xml:space="preserve"> 72W miało istotny wpływ na skuteczność procesu montażu modułów oraz innych składników elektronicznych w ramach projektu.</w:t>
      </w:r>
    </w:p>
    <w:p w14:paraId="4AC7EC25" w14:textId="77777777" w:rsidR="00550163" w:rsidRPr="006B2EA9" w:rsidRDefault="00550163" w:rsidP="00B24C5E">
      <w:pPr>
        <w:pStyle w:val="Tekstpodstawowy"/>
        <w:ind w:firstLine="0"/>
      </w:pPr>
    </w:p>
    <w:p w14:paraId="420F97D1" w14:textId="0AB3E681" w:rsidR="00386D4E" w:rsidRPr="006B2EA9" w:rsidRDefault="00386D4E" w:rsidP="00B107D4">
      <w:pPr>
        <w:pStyle w:val="Nagwek2"/>
      </w:pPr>
      <w:bookmarkStart w:id="8" w:name="_Toc155225812"/>
      <w:r w:rsidRPr="006B2EA9">
        <w:t>Wybór sprzętu i komponentów</w:t>
      </w:r>
      <w:bookmarkEnd w:id="8"/>
    </w:p>
    <w:p w14:paraId="78104D32" w14:textId="77777777" w:rsidR="00EF7EB0" w:rsidRPr="006B2EA9" w:rsidRDefault="00EF7EB0" w:rsidP="00EF7EB0">
      <w:pPr>
        <w:pStyle w:val="Tekstpodstawowy"/>
      </w:pPr>
    </w:p>
    <w:p w14:paraId="2B85139E" w14:textId="73B3EE48" w:rsidR="0048608E" w:rsidRPr="006B2EA9" w:rsidRDefault="00EF7EB0" w:rsidP="005A1532">
      <w:pPr>
        <w:pStyle w:val="Tekstpodstawowy"/>
        <w:rPr>
          <w:b/>
          <w:bCs/>
        </w:rPr>
      </w:pPr>
      <w:r w:rsidRPr="006B2EA9">
        <w:rPr>
          <w:b/>
          <w:bCs/>
        </w:rPr>
        <w:t>Moduł RAK3172</w:t>
      </w:r>
    </w:p>
    <w:p w14:paraId="54765EF7" w14:textId="52552681" w:rsidR="00556C0C" w:rsidRPr="006B2EA9" w:rsidRDefault="00237D63" w:rsidP="005A1532">
      <w:pPr>
        <w:pStyle w:val="Tekstpodstawowy"/>
      </w:pPr>
      <w:r w:rsidRPr="006B2EA9">
        <w:t xml:space="preserve">Moduł RAK3172 </w:t>
      </w:r>
      <w:proofErr w:type="spellStart"/>
      <w:r w:rsidRPr="006B2EA9">
        <w:t>WisDuo</w:t>
      </w:r>
      <w:proofErr w:type="spellEnd"/>
      <w:r w:rsidRPr="006B2EA9">
        <w:t xml:space="preserve">, oparty na chipie STM32WLE5CC, został wykorzystany </w:t>
      </w:r>
      <w:r w:rsidR="006451C6" w:rsidRPr="006B2EA9">
        <w:t xml:space="preserve">w </w:t>
      </w:r>
      <w:r w:rsidR="00F80DDA" w:rsidRPr="006B2EA9">
        <w:t xml:space="preserve">projekcie </w:t>
      </w:r>
      <w:r w:rsidRPr="006B2EA9">
        <w:t xml:space="preserve">jako </w:t>
      </w:r>
      <w:r w:rsidR="006D2D8D" w:rsidRPr="006B2EA9">
        <w:t>urządzenie</w:t>
      </w:r>
      <w:r w:rsidR="00867F9F" w:rsidRPr="006B2EA9">
        <w:t xml:space="preserve"> transmisyjno-odbiorcze</w:t>
      </w:r>
      <w:r w:rsidR="001959E6" w:rsidRPr="006B2EA9">
        <w:t xml:space="preserve"> </w:t>
      </w:r>
      <w:r w:rsidR="005C7DD8" w:rsidRPr="006B2EA9">
        <w:t>o zredukowanym zużyciu energii.</w:t>
      </w:r>
      <w:r w:rsidRPr="006B2EA9">
        <w:t xml:space="preserve"> Ten moduł ofer</w:t>
      </w:r>
      <w:r w:rsidR="0078539D" w:rsidRPr="006B2EA9">
        <w:t>uje</w:t>
      </w:r>
      <w:r w:rsidRPr="006B2EA9">
        <w:t xml:space="preserve"> łatwe w użyciu, kompaktowe i energooszczędne rozwiązanie dla aplikacji bezprzewodowej transmisji danych</w:t>
      </w:r>
      <w:r w:rsidR="00A1011F" w:rsidRPr="006B2EA9">
        <w:t>.</w:t>
      </w:r>
      <w:r w:rsidR="00965BAB" w:rsidRPr="006B2EA9">
        <w:t xml:space="preserve"> Dodatkowo, wspiera komunikację </w:t>
      </w:r>
      <w:proofErr w:type="spellStart"/>
      <w:r w:rsidR="00965BAB" w:rsidRPr="006B2EA9">
        <w:t>LoRa</w:t>
      </w:r>
      <w:proofErr w:type="spellEnd"/>
      <w:r w:rsidR="00965BAB" w:rsidRPr="006B2EA9">
        <w:t xml:space="preserve"> P2P (ang. Point-to-Point), co pozwoliło na szybką implementację spersonalizowanej sieci </w:t>
      </w:r>
      <w:proofErr w:type="spellStart"/>
      <w:r w:rsidR="00965BAB" w:rsidRPr="006B2EA9">
        <w:t>LoRa</w:t>
      </w:r>
      <w:proofErr w:type="spellEnd"/>
      <w:r w:rsidR="00965BAB" w:rsidRPr="006B2EA9">
        <w:t>.</w:t>
      </w:r>
    </w:p>
    <w:p w14:paraId="3CF30CF1" w14:textId="77777777" w:rsidR="00141A4A" w:rsidRPr="006B2EA9" w:rsidRDefault="00141A4A" w:rsidP="00AA6CEA">
      <w:pPr>
        <w:pStyle w:val="Tekstpodstawowy"/>
        <w:ind w:firstLine="709"/>
      </w:pPr>
    </w:p>
    <w:p w14:paraId="6427B014" w14:textId="65AE282D" w:rsidR="00D6705B" w:rsidRPr="006B2EA9" w:rsidRDefault="55FBA116" w:rsidP="005A1532">
      <w:pPr>
        <w:pStyle w:val="Tekstpodstawowy"/>
      </w:pPr>
      <w:r>
        <w:t>RAK3172 charakteryz</w:t>
      </w:r>
      <w:r w:rsidR="27DA8D0D">
        <w:t>uje</w:t>
      </w:r>
      <w:r>
        <w:t xml:space="preserve"> się </w:t>
      </w:r>
      <w:r w:rsidR="2ABCD0DA">
        <w:t xml:space="preserve">dalekim </w:t>
      </w:r>
      <w:r>
        <w:t>zasięgiem</w:t>
      </w:r>
      <w:r w:rsidR="70D08A81">
        <w:t xml:space="preserve"> transmisji</w:t>
      </w:r>
      <w:r>
        <w:t xml:space="preserve">, przekraczającym 15 km przy optymalnej antenie oraz wydajnym procesorem ARM Cortex-M4 32-bit. </w:t>
      </w:r>
      <w:proofErr w:type="spellStart"/>
      <w:r w:rsidRPr="17AA679D">
        <w:rPr>
          <w:lang w:val="en-GB"/>
        </w:rPr>
        <w:t>Posiad</w:t>
      </w:r>
      <w:r w:rsidR="3FF61370" w:rsidRPr="17AA679D">
        <w:rPr>
          <w:lang w:val="en-GB"/>
        </w:rPr>
        <w:t>a</w:t>
      </w:r>
      <w:proofErr w:type="spellEnd"/>
      <w:r w:rsidRPr="17AA679D">
        <w:rPr>
          <w:lang w:val="en-GB"/>
        </w:rPr>
        <w:t xml:space="preserve"> 256 KB </w:t>
      </w:r>
      <w:proofErr w:type="spellStart"/>
      <w:r w:rsidRPr="17AA679D">
        <w:rPr>
          <w:lang w:val="en-GB"/>
        </w:rPr>
        <w:t>pamięci</w:t>
      </w:r>
      <w:proofErr w:type="spellEnd"/>
      <w:r w:rsidRPr="17AA679D">
        <w:rPr>
          <w:lang w:val="en-GB"/>
        </w:rPr>
        <w:t xml:space="preserve"> flash z ECC </w:t>
      </w:r>
      <w:r w:rsidR="5385BBFE" w:rsidRPr="17AA679D">
        <w:rPr>
          <w:lang w:val="en-GB"/>
        </w:rPr>
        <w:t xml:space="preserve">(ang. Error Checking and Correction) </w:t>
      </w:r>
      <w:proofErr w:type="spellStart"/>
      <w:r w:rsidRPr="17AA679D">
        <w:rPr>
          <w:lang w:val="en-GB"/>
        </w:rPr>
        <w:t>i</w:t>
      </w:r>
      <w:proofErr w:type="spellEnd"/>
      <w:r w:rsidRPr="17AA679D">
        <w:rPr>
          <w:lang w:val="en-GB"/>
        </w:rPr>
        <w:t xml:space="preserve"> 64 KB</w:t>
      </w:r>
      <w:r w:rsidR="71BC14D1" w:rsidRPr="17AA679D">
        <w:rPr>
          <w:lang w:val="en-GB"/>
        </w:rPr>
        <w:t xml:space="preserve"> </w:t>
      </w:r>
      <w:proofErr w:type="spellStart"/>
      <w:r w:rsidR="71BC14D1" w:rsidRPr="17AA679D">
        <w:rPr>
          <w:lang w:val="en-GB"/>
        </w:rPr>
        <w:t>pamięci</w:t>
      </w:r>
      <w:proofErr w:type="spellEnd"/>
      <w:r w:rsidRPr="17AA679D">
        <w:rPr>
          <w:lang w:val="en-GB"/>
        </w:rPr>
        <w:t xml:space="preserve"> RAM</w:t>
      </w:r>
      <w:r w:rsidR="71BC14D1" w:rsidRPr="17AA679D">
        <w:rPr>
          <w:lang w:val="en-GB"/>
        </w:rPr>
        <w:t xml:space="preserve"> (ang. </w:t>
      </w:r>
      <w:r w:rsidR="1276DEB2" w:rsidRPr="17AA679D">
        <w:rPr>
          <w:lang w:val="en-GB"/>
        </w:rPr>
        <w:t>Random-access memory)</w:t>
      </w:r>
      <w:r w:rsidRPr="17AA679D">
        <w:rPr>
          <w:lang w:val="en-GB"/>
        </w:rPr>
        <w:t xml:space="preserve">. </w:t>
      </w:r>
      <w:r>
        <w:t>Jego ultra-niskie zużycie energii, wynoszące zaledwie 1.69 µA w trybie uśpienia, czyni go idealnym do zastosowań zasilanych bateryjnie</w:t>
      </w:r>
      <w:r w:rsidR="4D6BCD18">
        <w:t xml:space="preserve"> [</w:t>
      </w:r>
      <w:r w:rsidR="00B21D24">
        <w:t>9</w:t>
      </w:r>
      <w:r w:rsidR="4D6BCD18">
        <w:t>]</w:t>
      </w:r>
      <w:r>
        <w:t>.</w:t>
      </w:r>
    </w:p>
    <w:p w14:paraId="0EB2EC41" w14:textId="77777777" w:rsidR="005578E8" w:rsidRPr="006B2EA9" w:rsidRDefault="005578E8" w:rsidP="00D6705B">
      <w:pPr>
        <w:pStyle w:val="Tekstpodstawowy"/>
        <w:ind w:firstLine="709"/>
      </w:pPr>
    </w:p>
    <w:p w14:paraId="7F7DA876" w14:textId="5BC433C1" w:rsidR="005578E8" w:rsidRPr="006B2EA9" w:rsidRDefault="005578E8" w:rsidP="005A1532">
      <w:pPr>
        <w:pStyle w:val="Tekstpodstawowy"/>
      </w:pPr>
      <w:r w:rsidRPr="006B2EA9">
        <w:t>Małe rozmiary modułu RAK3172</w:t>
      </w:r>
      <w:r w:rsidR="00667BC6" w:rsidRPr="006B2EA9">
        <w:t xml:space="preserve"> </w:t>
      </w:r>
      <w:r w:rsidR="00BD0EB3" w:rsidRPr="006B2EA9">
        <w:t xml:space="preserve">(15x15.5 mm) </w:t>
      </w:r>
      <w:r w:rsidRPr="006B2EA9">
        <w:t>były kluczowe dla jego zastosowania w projekcie, ponieważ umożliwiły łatwe zintegrowanie go z obudową chorągiewki, nie ograniczając jej funkcjonalności ani estetyki. Wybór tego modułu przyczynił się do efektywności i elastyczności całego systemu, co było niezbędne do realizacji celów projektu.</w:t>
      </w:r>
    </w:p>
    <w:p w14:paraId="59E63771" w14:textId="77777777" w:rsidR="00057A14" w:rsidRPr="006B2EA9" w:rsidRDefault="00057A14" w:rsidP="003F383E">
      <w:pPr>
        <w:pStyle w:val="Tekstpodstawowy"/>
        <w:ind w:firstLine="0"/>
        <w:rPr>
          <w:b/>
          <w:bCs/>
        </w:rPr>
      </w:pPr>
    </w:p>
    <w:p w14:paraId="4C02EA45" w14:textId="12A2184D" w:rsidR="00E02D44" w:rsidRPr="006B2EA9" w:rsidRDefault="00E02D44" w:rsidP="005A1532">
      <w:pPr>
        <w:pStyle w:val="Tekstpodstawowy"/>
        <w:rPr>
          <w:b/>
          <w:bCs/>
        </w:rPr>
      </w:pPr>
      <w:r w:rsidRPr="006B2EA9">
        <w:rPr>
          <w:b/>
          <w:bCs/>
        </w:rPr>
        <w:t>Antena</w:t>
      </w:r>
    </w:p>
    <w:p w14:paraId="074F9EF6" w14:textId="77777777" w:rsidR="008B6E96" w:rsidRDefault="73DDCD0E" w:rsidP="008B6E96">
      <w:pPr>
        <w:pStyle w:val="Tekstpodstawowy"/>
      </w:pPr>
      <w:r>
        <w:t xml:space="preserve">W projekcie wykorzystano antenę TI.08.C.0111 firmy </w:t>
      </w:r>
      <w:proofErr w:type="spellStart"/>
      <w:r>
        <w:t>Taoglas</w:t>
      </w:r>
      <w:proofErr w:type="spellEnd"/>
      <w:r>
        <w:t xml:space="preserve">, przeznaczoną do pasma ISM 868 MHz, co jest istotne dla aplikacji </w:t>
      </w:r>
      <w:proofErr w:type="spellStart"/>
      <w:r>
        <w:t>LoRa</w:t>
      </w:r>
      <w:proofErr w:type="spellEnd"/>
      <w:r w:rsidR="3618E2F7">
        <w:t xml:space="preserve">. Zakres temperatury </w:t>
      </w:r>
      <w:r w:rsidR="6BB1E4F6">
        <w:t xml:space="preserve">pracy </w:t>
      </w:r>
      <w:r w:rsidR="3618E2F7">
        <w:t>anteny wynosił od -40°C do 85°C, co wskazuje na jej odporność na różnorodne warunki środowiskowe i umożliwia jej wykorzystanie w szerokim zakresie aplikacji​</w:t>
      </w:r>
      <w:r w:rsidR="2B15DFC3">
        <w:t xml:space="preserve"> [</w:t>
      </w:r>
      <w:r w:rsidR="00B21D24">
        <w:t>10</w:t>
      </w:r>
      <w:r w:rsidR="2B15DFC3">
        <w:t>].</w:t>
      </w:r>
    </w:p>
    <w:p w14:paraId="3FF3BFEA" w14:textId="77777777" w:rsidR="008B6E96" w:rsidRDefault="008B6E96" w:rsidP="008B6E96">
      <w:pPr>
        <w:pStyle w:val="Tekstpodstawowy"/>
      </w:pPr>
    </w:p>
    <w:p w14:paraId="5D6EC67F" w14:textId="1491FF17" w:rsidR="001174FD" w:rsidRPr="006B2EA9" w:rsidRDefault="006E7F73" w:rsidP="008B6E96">
      <w:pPr>
        <w:pStyle w:val="Tekstpodstawowy"/>
      </w:pPr>
      <w:r w:rsidRPr="006B2EA9">
        <w:lastRenderedPageBreak/>
        <w:t xml:space="preserve">Wybór anteny TI.08.C.0111 był podyktowany potrzebą zapewnienia optymalnego zasięgu i jakości sygnału w systemie </w:t>
      </w:r>
      <w:proofErr w:type="spellStart"/>
      <w:r w:rsidRPr="006B2EA9">
        <w:t>LoRa</w:t>
      </w:r>
      <w:proofErr w:type="spellEnd"/>
      <w:r w:rsidRPr="006B2EA9">
        <w:t>, przy jednoczesnym zachowaniu kompaktowych wymiarów i niskiego profilu, co miało kluczowe znaczenie dla integracji anteny z projektem.</w:t>
      </w:r>
    </w:p>
    <w:p w14:paraId="5FD7317A" w14:textId="77777777" w:rsidR="00B37C13" w:rsidRPr="006B2EA9" w:rsidRDefault="00B37C13" w:rsidP="006E7F73">
      <w:pPr>
        <w:pStyle w:val="Tekstpodstawowy"/>
      </w:pPr>
    </w:p>
    <w:p w14:paraId="0EF98078" w14:textId="77777777" w:rsidR="002127DC" w:rsidRPr="006B2EA9" w:rsidRDefault="006E7F73" w:rsidP="002127DC">
      <w:pPr>
        <w:pStyle w:val="Tekstpodstawowy"/>
        <w:keepNext/>
      </w:pPr>
      <w:r w:rsidRPr="006B2EA9">
        <w:rPr>
          <w:noProof/>
        </w:rPr>
        <w:drawing>
          <wp:inline distT="0" distB="0" distL="0" distR="0" wp14:anchorId="5F40A9AE" wp14:editId="25EDE5D4">
            <wp:extent cx="5672686" cy="3204000"/>
            <wp:effectExtent l="0" t="0" r="0" b="0"/>
            <wp:docPr id="1190093211" name="Obraz 1190093211" descr="Featur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eatured Image"/>
                    <pic:cNvPicPr>
                      <a:picLocks noChangeAspect="1" noChangeArrowheads="1"/>
                    </pic:cNvPicPr>
                  </pic:nvPicPr>
                  <pic:blipFill rotWithShape="1">
                    <a:blip r:embed="rId18">
                      <a:extLst>
                        <a:ext uri="{28A0092B-C50C-407E-A947-70E740481C1C}">
                          <a14:useLocalDpi xmlns:a14="http://schemas.microsoft.com/office/drawing/2010/main" val="0"/>
                        </a:ext>
                      </a:extLst>
                    </a:blip>
                    <a:srcRect t="19638" b="23875"/>
                    <a:stretch/>
                  </pic:blipFill>
                  <pic:spPr bwMode="auto">
                    <a:xfrm>
                      <a:off x="0" y="0"/>
                      <a:ext cx="5715000" cy="3227899"/>
                    </a:xfrm>
                    <a:prstGeom prst="rect">
                      <a:avLst/>
                    </a:prstGeom>
                    <a:noFill/>
                    <a:ln>
                      <a:noFill/>
                    </a:ln>
                    <a:extLst>
                      <a:ext uri="{53640926-AAD7-44D8-BBD7-CCE9431645EC}">
                        <a14:shadowObscured xmlns:a14="http://schemas.microsoft.com/office/drawing/2010/main"/>
                      </a:ext>
                    </a:extLst>
                  </pic:spPr>
                </pic:pic>
              </a:graphicData>
            </a:graphic>
          </wp:inline>
        </w:drawing>
      </w:r>
    </w:p>
    <w:p w14:paraId="6B5A51F8" w14:textId="52567F5F" w:rsidR="006E7F73" w:rsidRPr="006B2EA9" w:rsidRDefault="002127DC" w:rsidP="002127DC">
      <w:pPr>
        <w:pStyle w:val="Legenda"/>
        <w:jc w:val="center"/>
        <w:rPr>
          <w:color w:val="auto"/>
        </w:rPr>
      </w:pPr>
      <w:r w:rsidRPr="006B2EA9">
        <w:rPr>
          <w:b/>
          <w:bCs/>
          <w:color w:val="auto"/>
        </w:rPr>
        <w:t xml:space="preserve">Rys. </w:t>
      </w:r>
      <w:r w:rsidRPr="006B2EA9">
        <w:rPr>
          <w:b/>
          <w:bCs/>
          <w:color w:val="auto"/>
        </w:rPr>
        <w:fldChar w:fldCharType="begin"/>
      </w:r>
      <w:r w:rsidRPr="006B2EA9">
        <w:rPr>
          <w:b/>
          <w:bCs/>
          <w:color w:val="auto"/>
        </w:rPr>
        <w:instrText xml:space="preserve"> SEQ Rys. \* ARABIC </w:instrText>
      </w:r>
      <w:r w:rsidRPr="006B2EA9">
        <w:rPr>
          <w:b/>
          <w:bCs/>
          <w:color w:val="auto"/>
        </w:rPr>
        <w:fldChar w:fldCharType="separate"/>
      </w:r>
      <w:r w:rsidR="00230785">
        <w:rPr>
          <w:b/>
          <w:bCs/>
          <w:noProof/>
          <w:color w:val="auto"/>
        </w:rPr>
        <w:t>4</w:t>
      </w:r>
      <w:r w:rsidRPr="006B2EA9">
        <w:rPr>
          <w:b/>
          <w:bCs/>
          <w:color w:val="auto"/>
        </w:rPr>
        <w:fldChar w:fldCharType="end"/>
      </w:r>
      <w:r w:rsidRPr="006B2EA9">
        <w:t xml:space="preserve"> </w:t>
      </w:r>
      <w:r w:rsidRPr="006B2EA9">
        <w:rPr>
          <w:color w:val="auto"/>
        </w:rPr>
        <w:t>Antena TI.08.C.0111</w:t>
      </w:r>
      <w:r w:rsidR="00152281">
        <w:rPr>
          <w:color w:val="auto"/>
        </w:rPr>
        <w:t xml:space="preserve"> [10]</w:t>
      </w:r>
    </w:p>
    <w:p w14:paraId="0CC68A36" w14:textId="77777777" w:rsidR="002127DC" w:rsidRPr="006B2EA9" w:rsidRDefault="002127DC" w:rsidP="002127DC"/>
    <w:p w14:paraId="6AFC50ED" w14:textId="5C92B21E" w:rsidR="00223FC4" w:rsidRPr="006B2EA9" w:rsidRDefault="00B15651" w:rsidP="005A1532">
      <w:pPr>
        <w:pStyle w:val="Tekstpodstawowy"/>
        <w:rPr>
          <w:b/>
          <w:bCs/>
        </w:rPr>
      </w:pPr>
      <w:r w:rsidRPr="006B2EA9">
        <w:rPr>
          <w:b/>
          <w:bCs/>
        </w:rPr>
        <w:t>Rękojeść chorągiewki</w:t>
      </w:r>
    </w:p>
    <w:p w14:paraId="7159C725" w14:textId="455D93FF" w:rsidR="0030754C" w:rsidRPr="006B2EA9" w:rsidRDefault="00207168" w:rsidP="005A1532">
      <w:pPr>
        <w:pStyle w:val="Tekstpodstawowy"/>
      </w:pPr>
      <w:r w:rsidRPr="006B2EA9">
        <w:t xml:space="preserve">W projekcie </w:t>
      </w:r>
      <w:r w:rsidR="00A4631D" w:rsidRPr="006B2EA9">
        <w:t>wykorzystano</w:t>
      </w:r>
      <w:r w:rsidR="008850CA" w:rsidRPr="006B2EA9">
        <w:t xml:space="preserve"> </w:t>
      </w:r>
      <w:r w:rsidR="00311869" w:rsidRPr="006B2EA9">
        <w:t xml:space="preserve">ergonomiczne </w:t>
      </w:r>
      <w:r w:rsidR="004A6C99" w:rsidRPr="006B2EA9">
        <w:t xml:space="preserve">rękojeści firmy </w:t>
      </w:r>
      <w:proofErr w:type="spellStart"/>
      <w:r w:rsidR="004A6C99" w:rsidRPr="006B2EA9">
        <w:t>SignalBip</w:t>
      </w:r>
      <w:proofErr w:type="spellEnd"/>
      <w:r w:rsidR="000F132D" w:rsidRPr="006B2EA9">
        <w:t xml:space="preserve">. Rękojeści wyposażono w </w:t>
      </w:r>
      <w:r w:rsidR="00945255" w:rsidRPr="006B2EA9">
        <w:t xml:space="preserve">przycisk, który jest kluczowy </w:t>
      </w:r>
      <w:r w:rsidR="009C522C" w:rsidRPr="006B2EA9">
        <w:t>dla funkcjonalności projektu.</w:t>
      </w:r>
      <w:r w:rsidR="00430BA9" w:rsidRPr="006B2EA9">
        <w:t xml:space="preserve"> Posiada również specjaln</w:t>
      </w:r>
      <w:r w:rsidR="004F0EEF" w:rsidRPr="006B2EA9">
        <w:t xml:space="preserve">e miejsce na </w:t>
      </w:r>
      <w:r w:rsidR="00AB1F2C" w:rsidRPr="006B2EA9">
        <w:t>zamontowanie</w:t>
      </w:r>
      <w:r w:rsidR="004F0EEF" w:rsidRPr="006B2EA9">
        <w:t xml:space="preserve"> płytki PCB</w:t>
      </w:r>
      <w:r w:rsidR="00AB1F2C" w:rsidRPr="006B2EA9">
        <w:t xml:space="preserve">, co </w:t>
      </w:r>
      <w:r w:rsidR="009D6336" w:rsidRPr="006B2EA9">
        <w:t>umożliwiło integrację bez konieczności wprowadzania zmian projektowych. Istotną modyfikacj</w:t>
      </w:r>
      <w:r w:rsidR="004A1185" w:rsidRPr="006B2EA9">
        <w:t>ą była adaptacja</w:t>
      </w:r>
      <w:r w:rsidR="00176121" w:rsidRPr="006B2EA9">
        <w:t xml:space="preserve"> wewnętrznej struktury chorągiewki w celu umieszczenia specjalnego koszyczka na dwie bat</w:t>
      </w:r>
      <w:r w:rsidR="00071EC1" w:rsidRPr="006B2EA9">
        <w:t>erie typu AAA.</w:t>
      </w:r>
    </w:p>
    <w:p w14:paraId="50391DA2" w14:textId="77777777" w:rsidR="00A200F1" w:rsidRPr="006B2EA9" w:rsidRDefault="00A200F1" w:rsidP="00A200F1">
      <w:pPr>
        <w:pStyle w:val="Tekstpodstawowy"/>
      </w:pPr>
    </w:p>
    <w:p w14:paraId="4E6E5AB6" w14:textId="77777777" w:rsidR="0075556D" w:rsidRPr="006B2EA9" w:rsidRDefault="0075556D" w:rsidP="00A200F1">
      <w:pPr>
        <w:pStyle w:val="Tekstpodstawowy"/>
      </w:pPr>
    </w:p>
    <w:p w14:paraId="55A277A9" w14:textId="77777777" w:rsidR="0075556D" w:rsidRPr="006B2EA9" w:rsidRDefault="0075556D" w:rsidP="00A200F1">
      <w:pPr>
        <w:pStyle w:val="Tekstpodstawowy"/>
      </w:pPr>
    </w:p>
    <w:p w14:paraId="1AA164C6" w14:textId="77777777" w:rsidR="00AA7D54" w:rsidRPr="006B2EA9" w:rsidRDefault="00A200F1" w:rsidP="0075556D">
      <w:pPr>
        <w:pStyle w:val="Tekstpodstawowy"/>
        <w:keepNext/>
        <w:jc w:val="center"/>
      </w:pPr>
      <w:r w:rsidRPr="006B2EA9">
        <w:rPr>
          <w:noProof/>
        </w:rPr>
        <w:lastRenderedPageBreak/>
        <w:drawing>
          <wp:inline distT="0" distB="0" distL="0" distR="0" wp14:anchorId="75FB04B7" wp14:editId="6081AA91">
            <wp:extent cx="5400000" cy="7339151"/>
            <wp:effectExtent l="0" t="0" r="0" b="0"/>
            <wp:docPr id="2025048039" name="Obraz 2025048039" descr="Obraz zawierający narzędzie, kazoo, czerwony, pomarańcza/pomarańczow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48039" name="Obraz 5" descr="Obraz zawierający narzędzie, kazoo, czerwony, pomarańcza/pomarańczowy&#10;&#10;Opis wygenerowany automatycznie"/>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7575" r="6034" b="266"/>
                    <a:stretch/>
                  </pic:blipFill>
                  <pic:spPr bwMode="auto">
                    <a:xfrm>
                      <a:off x="0" y="0"/>
                      <a:ext cx="5410153" cy="7352950"/>
                    </a:xfrm>
                    <a:prstGeom prst="rect">
                      <a:avLst/>
                    </a:prstGeom>
                    <a:noFill/>
                    <a:ln>
                      <a:noFill/>
                    </a:ln>
                    <a:extLst>
                      <a:ext uri="{53640926-AAD7-44D8-BBD7-CCE9431645EC}">
                        <a14:shadowObscured xmlns:a14="http://schemas.microsoft.com/office/drawing/2010/main"/>
                      </a:ext>
                    </a:extLst>
                  </pic:spPr>
                </pic:pic>
              </a:graphicData>
            </a:graphic>
          </wp:inline>
        </w:drawing>
      </w:r>
    </w:p>
    <w:p w14:paraId="22F9CAC5" w14:textId="1C791AC2" w:rsidR="00D90516" w:rsidRPr="006B2EA9" w:rsidRDefault="00AA7D54" w:rsidP="00AA7D54">
      <w:pPr>
        <w:pStyle w:val="Legenda"/>
        <w:jc w:val="center"/>
        <w:rPr>
          <w:color w:val="auto"/>
        </w:rPr>
      </w:pPr>
      <w:r w:rsidRPr="006B2EA9">
        <w:rPr>
          <w:b/>
          <w:bCs/>
          <w:color w:val="auto"/>
        </w:rPr>
        <w:t xml:space="preserve">Rys. </w:t>
      </w:r>
      <w:r w:rsidRPr="006B2EA9">
        <w:rPr>
          <w:b/>
          <w:bCs/>
          <w:color w:val="auto"/>
        </w:rPr>
        <w:fldChar w:fldCharType="begin"/>
      </w:r>
      <w:r w:rsidRPr="006B2EA9">
        <w:rPr>
          <w:b/>
          <w:bCs/>
          <w:color w:val="auto"/>
        </w:rPr>
        <w:instrText xml:space="preserve"> SEQ Rys. \* ARABIC </w:instrText>
      </w:r>
      <w:r w:rsidRPr="006B2EA9">
        <w:rPr>
          <w:b/>
          <w:bCs/>
          <w:color w:val="auto"/>
        </w:rPr>
        <w:fldChar w:fldCharType="separate"/>
      </w:r>
      <w:r w:rsidR="00230785">
        <w:rPr>
          <w:b/>
          <w:bCs/>
          <w:noProof/>
          <w:color w:val="auto"/>
        </w:rPr>
        <w:t>5</w:t>
      </w:r>
      <w:r w:rsidRPr="006B2EA9">
        <w:rPr>
          <w:b/>
          <w:bCs/>
          <w:color w:val="auto"/>
        </w:rPr>
        <w:fldChar w:fldCharType="end"/>
      </w:r>
      <w:r w:rsidRPr="006B2EA9">
        <w:rPr>
          <w:color w:val="auto"/>
        </w:rPr>
        <w:t xml:space="preserve"> Rękojeść chorągiewki sędziego asy</w:t>
      </w:r>
      <w:r w:rsidR="004226A4" w:rsidRPr="006B2EA9">
        <w:rPr>
          <w:color w:val="auto"/>
        </w:rPr>
        <w:t>stenta</w:t>
      </w:r>
    </w:p>
    <w:p w14:paraId="22CC4A24" w14:textId="77777777" w:rsidR="00223FC4" w:rsidRPr="006B2EA9" w:rsidRDefault="00223FC4" w:rsidP="00223FC4"/>
    <w:p w14:paraId="29A70453" w14:textId="77777777" w:rsidR="0075556D" w:rsidRPr="006B2EA9" w:rsidRDefault="0075556D" w:rsidP="00223FC4"/>
    <w:p w14:paraId="30ADBDB3" w14:textId="77777777" w:rsidR="0075556D" w:rsidRPr="006B2EA9" w:rsidRDefault="0075556D" w:rsidP="00223FC4"/>
    <w:p w14:paraId="748E1FA7" w14:textId="77777777" w:rsidR="0075556D" w:rsidRDefault="0075556D" w:rsidP="00223FC4"/>
    <w:p w14:paraId="58381F90" w14:textId="77777777" w:rsidR="00E9487E" w:rsidRDefault="00E9487E" w:rsidP="00223FC4"/>
    <w:p w14:paraId="679C8E2C" w14:textId="77777777" w:rsidR="00E9487E" w:rsidRPr="006B2EA9" w:rsidRDefault="00E9487E" w:rsidP="00223FC4"/>
    <w:p w14:paraId="447632AD" w14:textId="5C098BE4" w:rsidR="00107E27" w:rsidRPr="005A1532" w:rsidRDefault="00D90516" w:rsidP="005A1532">
      <w:pPr>
        <w:pStyle w:val="Tekstpodstawowy"/>
      </w:pPr>
      <w:r w:rsidRPr="005A1532">
        <w:rPr>
          <w:rStyle w:val="Pogrubienie"/>
        </w:rPr>
        <w:lastRenderedPageBreak/>
        <w:t xml:space="preserve">Obudowa </w:t>
      </w:r>
      <w:r w:rsidR="00AA502C" w:rsidRPr="005A1532">
        <w:rPr>
          <w:rStyle w:val="Pogrubienie"/>
        </w:rPr>
        <w:t>odbiornika</w:t>
      </w:r>
    </w:p>
    <w:p w14:paraId="01B56929" w14:textId="1DC51CC9" w:rsidR="00073446" w:rsidRPr="006B2EA9" w:rsidRDefault="08316AFA" w:rsidP="005A1532">
      <w:pPr>
        <w:pStyle w:val="Tekstpodstawowy"/>
        <w:keepNext/>
      </w:pPr>
      <w:r>
        <w:t>W ramach projektu</w:t>
      </w:r>
      <w:r w:rsidR="27C3A1E9">
        <w:t xml:space="preserve"> odbiornika na ramię sędziego</w:t>
      </w:r>
      <w:r>
        <w:t xml:space="preserve">, wybrano </w:t>
      </w:r>
      <w:r w:rsidR="64515E6A">
        <w:t>obudowę Maszczyk KM-79A ABS o wymiarach 101</w:t>
      </w:r>
      <w:r w:rsidR="36CE7099">
        <w:t xml:space="preserve"> </w:t>
      </w:r>
      <w:r w:rsidR="64515E6A">
        <w:t>x</w:t>
      </w:r>
      <w:r w:rsidR="36CE7099">
        <w:t xml:space="preserve"> </w:t>
      </w:r>
      <w:r w:rsidR="64515E6A">
        <w:t>81</w:t>
      </w:r>
      <w:r w:rsidR="36CE7099">
        <w:t xml:space="preserve"> </w:t>
      </w:r>
      <w:r w:rsidR="64515E6A">
        <w:t>x</w:t>
      </w:r>
      <w:r w:rsidR="36CE7099">
        <w:t xml:space="preserve"> </w:t>
      </w:r>
      <w:r w:rsidR="64515E6A">
        <w:t>31 m</w:t>
      </w:r>
      <w:r w:rsidR="36CE7099">
        <w:t>m</w:t>
      </w:r>
      <w:r w:rsidR="64515E6A">
        <w:t>.</w:t>
      </w:r>
      <w:r w:rsidR="7C1A8134">
        <w:t xml:space="preserve"> Jest to dwuczęściowa, uniwersalna obudowa wykonana z materiału</w:t>
      </w:r>
      <w:r w:rsidR="21984DA5">
        <w:t xml:space="preserve"> ABS (ang. </w:t>
      </w:r>
      <w:proofErr w:type="spellStart"/>
      <w:r w:rsidR="21984DA5">
        <w:t>Acrylonitrile</w:t>
      </w:r>
      <w:proofErr w:type="spellEnd"/>
      <w:r w:rsidR="21984DA5">
        <w:t xml:space="preserve"> </w:t>
      </w:r>
      <w:proofErr w:type="spellStart"/>
      <w:r w:rsidR="21984DA5">
        <w:t>Butadiene</w:t>
      </w:r>
      <w:proofErr w:type="spellEnd"/>
      <w:r w:rsidR="21984DA5">
        <w:t xml:space="preserve"> </w:t>
      </w:r>
      <w:proofErr w:type="spellStart"/>
      <w:r w:rsidR="21984DA5">
        <w:t>Styrene</w:t>
      </w:r>
      <w:proofErr w:type="spellEnd"/>
      <w:r w:rsidR="21984DA5">
        <w:t>)</w:t>
      </w:r>
      <w:r w:rsidR="41870396">
        <w:t xml:space="preserve">, charakteryzuje się wysoką </w:t>
      </w:r>
      <w:r w:rsidR="5AB14D91">
        <w:t xml:space="preserve">trwałością </w:t>
      </w:r>
      <w:r w:rsidR="559587C9">
        <w:t xml:space="preserve">oraz </w:t>
      </w:r>
      <w:r w:rsidR="044466A2">
        <w:t>odpornością na różnorodne warunki eksploatacyjne.</w:t>
      </w:r>
      <w:r w:rsidR="31EDE572">
        <w:t xml:space="preserve"> </w:t>
      </w:r>
      <w:r w:rsidR="26EE8F5D">
        <w:t xml:space="preserve"> </w:t>
      </w:r>
    </w:p>
    <w:p w14:paraId="435160E7" w14:textId="77777777" w:rsidR="00B37C13" w:rsidRPr="006B2EA9" w:rsidRDefault="00B37C13" w:rsidP="00107E27">
      <w:pPr>
        <w:pStyle w:val="Tekstpodstawowy"/>
        <w:keepNext/>
        <w:ind w:firstLine="0"/>
      </w:pPr>
    </w:p>
    <w:p w14:paraId="5158B62D" w14:textId="3E8B44B8" w:rsidR="001009A2" w:rsidRPr="006B2EA9" w:rsidRDefault="001009A2" w:rsidP="005A1532">
      <w:pPr>
        <w:pStyle w:val="Tekstpodstawowy"/>
        <w:keepNext/>
      </w:pPr>
      <w:r w:rsidRPr="006B2EA9">
        <w:t>Kluczowym czynnikiem, który p</w:t>
      </w:r>
      <w:r w:rsidR="00805045" w:rsidRPr="006B2EA9">
        <w:t xml:space="preserve">rzesądził o wyborze tej obudowy jest jej funkcjonalność. Przy wymiarach </w:t>
      </w:r>
      <w:r w:rsidR="007E5564" w:rsidRPr="006B2EA9">
        <w:t xml:space="preserve">zewnętrznych 101 x 81 x 31 mm, obudowa oferuje wystarczającą </w:t>
      </w:r>
      <w:r w:rsidR="00771E2D" w:rsidRPr="006B2EA9">
        <w:t>przestrzeń do umieszczenia niezbędnych komponentów elektronicznyc</w:t>
      </w:r>
      <w:r w:rsidR="00842E75" w:rsidRPr="006B2EA9">
        <w:t>h.</w:t>
      </w:r>
      <w:r w:rsidR="006749D4" w:rsidRPr="006B2EA9">
        <w:t xml:space="preserve"> Obudowa jest łączona za pomocą śrubek, co ułatwia montaż i demontaż, umożliwiając </w:t>
      </w:r>
      <w:r w:rsidR="00B26235" w:rsidRPr="006B2EA9">
        <w:t xml:space="preserve">łatwy dostęp do peryferii </w:t>
      </w:r>
      <w:r w:rsidR="00507609" w:rsidRPr="006B2EA9">
        <w:t>systemu odbiornika.</w:t>
      </w:r>
      <w:r w:rsidR="001407DE" w:rsidRPr="006B2EA9">
        <w:t xml:space="preserve"> Wspomniany dostęp jest również korzystny z punktu widzenia stabilnośc</w:t>
      </w:r>
      <w:r w:rsidR="00BB153F" w:rsidRPr="006B2EA9">
        <w:t xml:space="preserve">i, co jest istotne </w:t>
      </w:r>
      <w:r w:rsidR="00DD2E3A" w:rsidRPr="006B2EA9">
        <w:t>w kontekście potencjalnych przyszłych modyfikacji projektu</w:t>
      </w:r>
      <w:r w:rsidR="00E52437" w:rsidRPr="006B2EA9">
        <w:t xml:space="preserve"> [1</w:t>
      </w:r>
      <w:r w:rsidR="00152281">
        <w:t>1</w:t>
      </w:r>
      <w:r w:rsidR="00E52437" w:rsidRPr="006B2EA9">
        <w:t>]</w:t>
      </w:r>
      <w:r w:rsidR="00DD2E3A" w:rsidRPr="006B2EA9">
        <w:t>.</w:t>
      </w:r>
    </w:p>
    <w:p w14:paraId="548570DB" w14:textId="77777777" w:rsidR="0080155A" w:rsidRPr="006B2EA9" w:rsidRDefault="0080155A" w:rsidP="00842E75">
      <w:pPr>
        <w:pStyle w:val="Tekstpodstawowy"/>
        <w:keepNext/>
        <w:ind w:firstLine="0"/>
        <w:jc w:val="left"/>
      </w:pPr>
    </w:p>
    <w:p w14:paraId="2D793A09" w14:textId="4C80A824" w:rsidR="00AA7D54" w:rsidRPr="006B2EA9" w:rsidRDefault="00A200F1" w:rsidP="00AA7D54">
      <w:pPr>
        <w:pStyle w:val="Tekstpodstawowy"/>
        <w:keepNext/>
        <w:jc w:val="center"/>
      </w:pPr>
      <w:r w:rsidRPr="006B2EA9">
        <w:rPr>
          <w:noProof/>
        </w:rPr>
        <w:drawing>
          <wp:inline distT="0" distB="0" distL="0" distR="0" wp14:anchorId="6DB98BE5" wp14:editId="4688E71E">
            <wp:extent cx="5616000" cy="4138564"/>
            <wp:effectExtent l="0" t="0" r="3810" b="0"/>
            <wp:docPr id="298717611" name="Obraz 298717611" descr="Obraz zawierający gadżet, Urządzenie elektroniczne, Przenośne urządzenie do komunikacji, Komunikato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17611" name="Obraz 6" descr="Obraz zawierający gadżet, Urządzenie elektroniczne, Przenośne urządzenie do komunikacji, Komunikator&#10;&#10;Opis wygenerowany automatycznie"/>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00" t="5417" r="1651" b="11849"/>
                    <a:stretch/>
                  </pic:blipFill>
                  <pic:spPr bwMode="auto">
                    <a:xfrm>
                      <a:off x="0" y="0"/>
                      <a:ext cx="5629467" cy="4148488"/>
                    </a:xfrm>
                    <a:prstGeom prst="rect">
                      <a:avLst/>
                    </a:prstGeom>
                    <a:noFill/>
                    <a:ln>
                      <a:noFill/>
                    </a:ln>
                    <a:extLst>
                      <a:ext uri="{53640926-AAD7-44D8-BBD7-CCE9431645EC}">
                        <a14:shadowObscured xmlns:a14="http://schemas.microsoft.com/office/drawing/2010/main"/>
                      </a:ext>
                    </a:extLst>
                  </pic:spPr>
                </pic:pic>
              </a:graphicData>
            </a:graphic>
          </wp:inline>
        </w:drawing>
      </w:r>
    </w:p>
    <w:p w14:paraId="66679095" w14:textId="511AB31B" w:rsidR="00AA502C" w:rsidRPr="006B2EA9" w:rsidRDefault="00AA7D54" w:rsidP="00AA7D54">
      <w:pPr>
        <w:pStyle w:val="Legenda"/>
        <w:jc w:val="center"/>
        <w:rPr>
          <w:color w:val="auto"/>
        </w:rPr>
      </w:pPr>
      <w:r w:rsidRPr="006B2EA9">
        <w:rPr>
          <w:b/>
          <w:bCs/>
          <w:color w:val="auto"/>
        </w:rPr>
        <w:t xml:space="preserve">Rys. </w:t>
      </w:r>
      <w:r w:rsidRPr="006B2EA9">
        <w:rPr>
          <w:b/>
          <w:bCs/>
          <w:color w:val="auto"/>
        </w:rPr>
        <w:fldChar w:fldCharType="begin"/>
      </w:r>
      <w:r w:rsidRPr="006B2EA9">
        <w:rPr>
          <w:b/>
          <w:bCs/>
          <w:color w:val="auto"/>
        </w:rPr>
        <w:instrText xml:space="preserve"> SEQ Rys. \* ARABIC </w:instrText>
      </w:r>
      <w:r w:rsidRPr="006B2EA9">
        <w:rPr>
          <w:b/>
          <w:bCs/>
          <w:color w:val="auto"/>
        </w:rPr>
        <w:fldChar w:fldCharType="separate"/>
      </w:r>
      <w:r w:rsidR="00230785">
        <w:rPr>
          <w:b/>
          <w:bCs/>
          <w:noProof/>
          <w:color w:val="auto"/>
        </w:rPr>
        <w:t>6</w:t>
      </w:r>
      <w:r w:rsidRPr="006B2EA9">
        <w:rPr>
          <w:b/>
          <w:bCs/>
          <w:color w:val="auto"/>
        </w:rPr>
        <w:fldChar w:fldCharType="end"/>
      </w:r>
      <w:r w:rsidRPr="006B2EA9">
        <w:rPr>
          <w:color w:val="auto"/>
        </w:rPr>
        <w:t xml:space="preserve"> Obudowa</w:t>
      </w:r>
      <w:r w:rsidRPr="006B2EA9">
        <w:rPr>
          <w:noProof/>
          <w:color w:val="auto"/>
        </w:rPr>
        <w:t xml:space="preserve"> odbiornika sędziego głównego</w:t>
      </w:r>
    </w:p>
    <w:p w14:paraId="74E1C4B9" w14:textId="77777777" w:rsidR="00904CE6" w:rsidRPr="006B2EA9" w:rsidRDefault="00904CE6" w:rsidP="00A200F1">
      <w:pPr>
        <w:pStyle w:val="Tekstpodstawowy"/>
        <w:ind w:firstLine="0"/>
      </w:pPr>
    </w:p>
    <w:p w14:paraId="630315C4" w14:textId="3C386771" w:rsidR="00386D4E" w:rsidRPr="006B2EA9" w:rsidRDefault="00140037" w:rsidP="00834E42">
      <w:pPr>
        <w:pStyle w:val="Nagwek1"/>
      </w:pPr>
      <w:bookmarkStart w:id="9" w:name="_Toc155225813"/>
      <w:r w:rsidRPr="006B2EA9">
        <w:lastRenderedPageBreak/>
        <w:t xml:space="preserve">Opis </w:t>
      </w:r>
      <w:r w:rsidR="00553F33" w:rsidRPr="006B2EA9">
        <w:t>p</w:t>
      </w:r>
      <w:r w:rsidRPr="006B2EA9">
        <w:t>rojektu PCB</w:t>
      </w:r>
      <w:bookmarkEnd w:id="9"/>
    </w:p>
    <w:p w14:paraId="3702EC4E" w14:textId="77777777" w:rsidR="00E60665" w:rsidRPr="006B2EA9" w:rsidRDefault="00E60665" w:rsidP="00E60665">
      <w:pPr>
        <w:pStyle w:val="Tekstpodstawowy"/>
      </w:pPr>
    </w:p>
    <w:p w14:paraId="44B24420" w14:textId="1F2829F6" w:rsidR="008B6E96" w:rsidRPr="008B6E96" w:rsidRDefault="004049DD" w:rsidP="00FA5F0A">
      <w:pPr>
        <w:pStyle w:val="Nagwek2"/>
      </w:pPr>
      <w:bookmarkStart w:id="10" w:name="_Toc155225814"/>
      <w:r w:rsidRPr="006B2EA9">
        <w:t xml:space="preserve">Wstęp </w:t>
      </w:r>
      <w:r w:rsidR="00FC3B17" w:rsidRPr="006B2EA9">
        <w:t>oraz cel projektu</w:t>
      </w:r>
      <w:bookmarkEnd w:id="10"/>
    </w:p>
    <w:p w14:paraId="33E8A29B" w14:textId="79357D11" w:rsidR="007148B4" w:rsidRPr="006B2EA9" w:rsidRDefault="007148B4" w:rsidP="005A1532">
      <w:pPr>
        <w:pStyle w:val="Tekstpodstawowy"/>
        <w:ind w:firstLine="360"/>
      </w:pPr>
      <w:r w:rsidRPr="006B2EA9">
        <w:t xml:space="preserve">W ramach pracy inżynierskiej, jednym z kluczowych zadań było zaprojektowanie dedykowanych płytek drukowanych (PCB) dla nadajnika i odbiornika. Celem projektu PCB dla nadajnika było osiągnięcie kompatybilności z rękojeścią, tak aby </w:t>
      </w:r>
      <w:r w:rsidR="001832B3" w:rsidRPr="006B2EA9">
        <w:t>płytka</w:t>
      </w:r>
      <w:r w:rsidRPr="006B2EA9">
        <w:t xml:space="preserve"> mogł</w:t>
      </w:r>
      <w:r w:rsidR="001832B3" w:rsidRPr="006B2EA9">
        <w:t>a</w:t>
      </w:r>
      <w:r w:rsidRPr="006B2EA9">
        <w:t xml:space="preserve"> być łatwo zintegrowan</w:t>
      </w:r>
      <w:r w:rsidR="001832B3" w:rsidRPr="006B2EA9">
        <w:t>a</w:t>
      </w:r>
      <w:r w:rsidRPr="006B2EA9">
        <w:t xml:space="preserve"> w jej wnętrzu. Istotnym wymaganiem było także zapewnienie możliwości podłączenia przewodów do przycisku umieszczonego w rękojeści. W przypadku PCB odbiornika, głównym celem było dopasowanie do jego specyficznej obudowy oraz zaimplementowanie </w:t>
      </w:r>
      <w:proofErr w:type="spellStart"/>
      <w:r w:rsidRPr="006B2EA9">
        <w:t>buzzer'a</w:t>
      </w:r>
      <w:proofErr w:type="spellEnd"/>
      <w:r w:rsidRPr="006B2EA9">
        <w:t xml:space="preserve"> jako elementu sygnalizacyjnego.</w:t>
      </w:r>
    </w:p>
    <w:p w14:paraId="29D15BFD" w14:textId="77777777" w:rsidR="00EA3BC5" w:rsidRPr="006B2EA9" w:rsidRDefault="00EA3BC5" w:rsidP="00EA3BC5">
      <w:pPr>
        <w:pStyle w:val="Tekstpodstawowy"/>
        <w:ind w:firstLine="709"/>
      </w:pPr>
    </w:p>
    <w:p w14:paraId="2F11817F" w14:textId="7EB2EB12" w:rsidR="007148B4" w:rsidRPr="006B2EA9" w:rsidRDefault="007148B4" w:rsidP="005A1532">
      <w:pPr>
        <w:pStyle w:val="Tekstpodstawowy"/>
        <w:ind w:firstLine="360"/>
      </w:pPr>
      <w:r w:rsidRPr="006B2EA9">
        <w:t xml:space="preserve">Projektowanie PCB zostało przeprowadzone przy użyciu </w:t>
      </w:r>
      <w:proofErr w:type="spellStart"/>
      <w:r w:rsidRPr="006B2EA9">
        <w:t>KiCAD</w:t>
      </w:r>
      <w:proofErr w:type="spellEnd"/>
      <w:r w:rsidRPr="006B2EA9">
        <w:t xml:space="preserve">, co umożliwiło precyzyjne zaplanowanie układów elektronicznych, rozmieszczenie komponentów oraz trasowanie ścieżek. </w:t>
      </w:r>
      <w:proofErr w:type="spellStart"/>
      <w:r w:rsidRPr="006B2EA9">
        <w:t>KiCAD</w:t>
      </w:r>
      <w:proofErr w:type="spellEnd"/>
      <w:r w:rsidRPr="006B2EA9">
        <w:t>, jako zaawansowane oprogramowanie do projektowania PCB, zapewniło niezbędne narzędzia do stworzenia efektywnych i niezawodnych rozwiązań, spełniających wszystkie postawione wymagania projektowe.</w:t>
      </w:r>
    </w:p>
    <w:p w14:paraId="02ED35F3" w14:textId="77777777" w:rsidR="00E60665" w:rsidRPr="006B2EA9" w:rsidRDefault="00E60665" w:rsidP="002A5051">
      <w:pPr>
        <w:pStyle w:val="Tekstpodstawowy"/>
        <w:ind w:firstLine="426"/>
      </w:pPr>
    </w:p>
    <w:p w14:paraId="1DA5D0D2" w14:textId="6F34FFA4" w:rsidR="00140037" w:rsidRPr="006B2EA9" w:rsidRDefault="00140037" w:rsidP="00B107D4">
      <w:pPr>
        <w:pStyle w:val="Nagwek2"/>
      </w:pPr>
      <w:bookmarkStart w:id="11" w:name="_Toc155225815"/>
      <w:r w:rsidRPr="006B2EA9">
        <w:t>Projekt nadajnika: schemat i funkcje elementów</w:t>
      </w:r>
      <w:bookmarkEnd w:id="11"/>
    </w:p>
    <w:p w14:paraId="602BE7A7" w14:textId="77777777" w:rsidR="00655558" w:rsidRPr="006B2EA9" w:rsidRDefault="00655558" w:rsidP="00655558">
      <w:pPr>
        <w:pStyle w:val="Tekstpodstawowy"/>
        <w:ind w:firstLine="0"/>
      </w:pPr>
    </w:p>
    <w:p w14:paraId="0BDC4385" w14:textId="1F66D80A" w:rsidR="00655558" w:rsidRPr="006B2EA9" w:rsidRDefault="00660A9F" w:rsidP="005A1532">
      <w:pPr>
        <w:pStyle w:val="Tekstpodstawowy"/>
        <w:ind w:firstLine="360"/>
        <w:rPr>
          <w:b/>
          <w:bCs/>
        </w:rPr>
      </w:pPr>
      <w:r w:rsidRPr="006B2EA9">
        <w:rPr>
          <w:b/>
          <w:bCs/>
        </w:rPr>
        <w:t>Przegląd ogólny</w:t>
      </w:r>
    </w:p>
    <w:p w14:paraId="4BE2D63A" w14:textId="6CA6FAB2" w:rsidR="00660A9F" w:rsidRPr="006B2EA9" w:rsidRDefault="63908656" w:rsidP="005A1532">
      <w:pPr>
        <w:pStyle w:val="Tekstpodstawowy"/>
        <w:ind w:firstLine="360"/>
      </w:pPr>
      <w:r>
        <w:t xml:space="preserve">Schemat </w:t>
      </w:r>
      <w:r w:rsidR="2AB256DA">
        <w:t xml:space="preserve">przedstawia układ elektroniczny </w:t>
      </w:r>
      <w:r w:rsidR="11CFEE73">
        <w:t>nadajnika</w:t>
      </w:r>
      <w:r w:rsidR="18AD2CD2">
        <w:t>,</w:t>
      </w:r>
      <w:r w:rsidR="11CFEE73">
        <w:t xml:space="preserve"> systemu elektronicznych flag sędziowskich.</w:t>
      </w:r>
      <w:r w:rsidR="3A63A4C8">
        <w:t xml:space="preserve"> Skupia się wokół modułu RAK3172, który połączony jest z różnymi peryferiami </w:t>
      </w:r>
      <w:r w:rsidR="645009B2">
        <w:t xml:space="preserve">i interfejsami. </w:t>
      </w:r>
      <w:r w:rsidR="03C44A40">
        <w:t xml:space="preserve">Układ zasilono </w:t>
      </w:r>
      <w:r w:rsidR="46F12300">
        <w:t xml:space="preserve">napięciem </w:t>
      </w:r>
      <w:r w:rsidR="03C44A40">
        <w:t>3</w:t>
      </w:r>
      <w:r w:rsidR="43CFB708">
        <w:t>V,</w:t>
      </w:r>
      <w:r w:rsidR="1E3CE9BD">
        <w:t xml:space="preserve"> co jest standardowe dla wielu mikrokontro</w:t>
      </w:r>
      <w:r w:rsidR="5729228D">
        <w:t xml:space="preserve">lerów o niskim zużyciu energii. </w:t>
      </w:r>
      <w:r w:rsidR="657EDDAA">
        <w:t xml:space="preserve">Umieszczono także </w:t>
      </w:r>
      <w:r w:rsidR="0029EB1D">
        <w:t xml:space="preserve">elementy do komunikacji szeregowej, wskaźniki LED </w:t>
      </w:r>
      <w:r w:rsidR="0056031C">
        <w:t>oraz</w:t>
      </w:r>
      <w:r w:rsidR="0029EB1D">
        <w:t xml:space="preserve"> przyciski do resetowania</w:t>
      </w:r>
      <w:r w:rsidR="62B045E3">
        <w:t xml:space="preserve"> i wyboru trybu </w:t>
      </w:r>
      <w:proofErr w:type="spellStart"/>
      <w:r w:rsidR="0029EB1D">
        <w:t>bootowania</w:t>
      </w:r>
      <w:proofErr w:type="spellEnd"/>
      <w:r w:rsidR="0029EB1D">
        <w:t>.</w:t>
      </w:r>
    </w:p>
    <w:p w14:paraId="3765AAFE" w14:textId="77777777" w:rsidR="00D072A0" w:rsidRPr="006B2EA9" w:rsidRDefault="00D072A0" w:rsidP="00660A9F">
      <w:pPr>
        <w:pStyle w:val="Tekstpodstawowy"/>
        <w:ind w:firstLine="0"/>
      </w:pPr>
    </w:p>
    <w:p w14:paraId="6B1CEEAF" w14:textId="292A5257" w:rsidR="00D072A0" w:rsidRPr="006B2EA9" w:rsidRDefault="00D072A0" w:rsidP="00660A9F">
      <w:pPr>
        <w:pStyle w:val="Tekstpodstawowy"/>
        <w:ind w:firstLine="0"/>
        <w:rPr>
          <w:b/>
          <w:bCs/>
        </w:rPr>
      </w:pPr>
      <w:r w:rsidRPr="006B2EA9">
        <w:tab/>
      </w:r>
      <w:r w:rsidR="002B6A97" w:rsidRPr="006B2EA9">
        <w:rPr>
          <w:b/>
          <w:bCs/>
        </w:rPr>
        <w:t>Opis użytych</w:t>
      </w:r>
      <w:r w:rsidRPr="006B2EA9">
        <w:rPr>
          <w:b/>
          <w:bCs/>
        </w:rPr>
        <w:t xml:space="preserve"> komponentów</w:t>
      </w:r>
    </w:p>
    <w:p w14:paraId="54393C5F" w14:textId="01C68BE9" w:rsidR="00521F7F" w:rsidRPr="006B2EA9" w:rsidRDefault="00521F7F" w:rsidP="00521F7F">
      <w:pPr>
        <w:pStyle w:val="Tekstpodstawowy"/>
        <w:numPr>
          <w:ilvl w:val="0"/>
          <w:numId w:val="22"/>
        </w:numPr>
        <w:rPr>
          <w:b/>
          <w:bCs/>
        </w:rPr>
      </w:pPr>
      <w:r w:rsidRPr="006B2EA9">
        <w:rPr>
          <w:b/>
          <w:bCs/>
        </w:rPr>
        <w:t xml:space="preserve">Moduł: </w:t>
      </w:r>
      <w:r w:rsidR="00AB4A3F" w:rsidRPr="006B2EA9">
        <w:t>Szczegółowy opis Modułu RAK3172 został wyko</w:t>
      </w:r>
      <w:r w:rsidR="000F1E56" w:rsidRPr="006B2EA9">
        <w:t>nany w rozdziale 3.3.</w:t>
      </w:r>
    </w:p>
    <w:p w14:paraId="391D9C63" w14:textId="5CCB78DC" w:rsidR="001E6D86" w:rsidRPr="006B2EA9" w:rsidRDefault="358A579F" w:rsidP="00074E92">
      <w:pPr>
        <w:pStyle w:val="Tekstpodstawowy"/>
        <w:numPr>
          <w:ilvl w:val="0"/>
          <w:numId w:val="22"/>
        </w:numPr>
        <w:rPr>
          <w:b/>
          <w:bCs/>
        </w:rPr>
      </w:pPr>
      <w:r w:rsidRPr="17AA679D">
        <w:rPr>
          <w:b/>
          <w:bCs/>
        </w:rPr>
        <w:t xml:space="preserve">Kondensatory filtrujące (C1, C3, C8): </w:t>
      </w:r>
      <w:r w:rsidR="7D3040C1">
        <w:t>Są to kondensatory odsprzęgające, które stabilizują napięcie zasilania</w:t>
      </w:r>
      <w:r w:rsidR="2CBFFE4F">
        <w:t xml:space="preserve">, redukując szumy i zapewniając </w:t>
      </w:r>
      <w:r w:rsidR="008B552B">
        <w:t>oczyszczone</w:t>
      </w:r>
      <w:r w:rsidR="009351A6">
        <w:t xml:space="preserve"> </w:t>
      </w:r>
      <w:r w:rsidR="2CBFFE4F">
        <w:t xml:space="preserve">zasilanie dla </w:t>
      </w:r>
      <w:r w:rsidR="11C7BE51">
        <w:t>obwodów cyfrowych</w:t>
      </w:r>
      <w:r w:rsidR="198DA3D0">
        <w:t xml:space="preserve"> i radiowych</w:t>
      </w:r>
      <w:r w:rsidR="11C7BE51">
        <w:t>.</w:t>
      </w:r>
    </w:p>
    <w:p w14:paraId="75D7CA09" w14:textId="5125EA9D" w:rsidR="008F1E83" w:rsidRPr="006B2EA9" w:rsidRDefault="00CF3AAF" w:rsidP="007912F7">
      <w:pPr>
        <w:pStyle w:val="Tekstpodstawowy"/>
        <w:numPr>
          <w:ilvl w:val="0"/>
          <w:numId w:val="22"/>
        </w:numPr>
        <w:rPr>
          <w:b/>
          <w:bCs/>
        </w:rPr>
      </w:pPr>
      <w:r w:rsidRPr="006B2EA9">
        <w:rPr>
          <w:b/>
          <w:bCs/>
        </w:rPr>
        <w:lastRenderedPageBreak/>
        <w:t>Diody LED (</w:t>
      </w:r>
      <w:r w:rsidR="00EB464C" w:rsidRPr="006B2EA9">
        <w:rPr>
          <w:b/>
          <w:bCs/>
        </w:rPr>
        <w:t xml:space="preserve">D2, D3): </w:t>
      </w:r>
      <w:r w:rsidR="00EB464C" w:rsidRPr="006B2EA9">
        <w:t>Dwie diody LED oznaczone jako GREEN I RED</w:t>
      </w:r>
      <w:r w:rsidR="00693729" w:rsidRPr="006B2EA9">
        <w:t xml:space="preserve">, </w:t>
      </w:r>
      <w:r w:rsidR="007F377D" w:rsidRPr="006B2EA9">
        <w:t>zostały wykorzystane jako wskaźniki statusu</w:t>
      </w:r>
      <w:r w:rsidR="00845C30" w:rsidRPr="006B2EA9">
        <w:t>, sygnalizujące różne stany pracy układu</w:t>
      </w:r>
      <w:r w:rsidR="00782193" w:rsidRPr="006B2EA9">
        <w:t>.</w:t>
      </w:r>
    </w:p>
    <w:p w14:paraId="377EDA6D" w14:textId="011DF477" w:rsidR="00782193" w:rsidRPr="006B2EA9" w:rsidRDefault="00782193" w:rsidP="00074E92">
      <w:pPr>
        <w:pStyle w:val="Tekstpodstawowy"/>
        <w:numPr>
          <w:ilvl w:val="0"/>
          <w:numId w:val="22"/>
        </w:numPr>
        <w:rPr>
          <w:b/>
          <w:bCs/>
        </w:rPr>
      </w:pPr>
      <w:r w:rsidRPr="006B2EA9">
        <w:rPr>
          <w:b/>
          <w:bCs/>
        </w:rPr>
        <w:t>Przyciski (RST</w:t>
      </w:r>
      <w:r w:rsidR="00766D8C" w:rsidRPr="006B2EA9">
        <w:rPr>
          <w:b/>
          <w:bCs/>
        </w:rPr>
        <w:t xml:space="preserve">, BOOT): </w:t>
      </w:r>
      <w:r w:rsidR="00766D8C" w:rsidRPr="006B2EA9">
        <w:t xml:space="preserve">Przyciski </w:t>
      </w:r>
      <w:r w:rsidR="003B0D2B" w:rsidRPr="006B2EA9">
        <w:t>służące</w:t>
      </w:r>
      <w:r w:rsidR="00766D8C" w:rsidRPr="006B2EA9">
        <w:t xml:space="preserve"> do resetowania modułu oraz do wejścia w tryb </w:t>
      </w:r>
      <w:proofErr w:type="spellStart"/>
      <w:r w:rsidR="00766D8C" w:rsidRPr="006B2EA9">
        <w:t>bootl</w:t>
      </w:r>
      <w:r w:rsidR="00AD1926" w:rsidRPr="006B2EA9">
        <w:t>oadera</w:t>
      </w:r>
      <w:proofErr w:type="spellEnd"/>
      <w:r w:rsidR="002479F6" w:rsidRPr="006B2EA9">
        <w:t>.</w:t>
      </w:r>
    </w:p>
    <w:p w14:paraId="21751076" w14:textId="5EB6ECD2" w:rsidR="001C762F" w:rsidRPr="006B2EA9" w:rsidRDefault="001C762F" w:rsidP="00074E92">
      <w:pPr>
        <w:pStyle w:val="Tekstpodstawowy"/>
        <w:numPr>
          <w:ilvl w:val="0"/>
          <w:numId w:val="22"/>
        </w:numPr>
        <w:rPr>
          <w:b/>
          <w:bCs/>
        </w:rPr>
      </w:pPr>
      <w:r w:rsidRPr="006B2EA9">
        <w:rPr>
          <w:b/>
          <w:bCs/>
        </w:rPr>
        <w:t>Złącze</w:t>
      </w:r>
      <w:r w:rsidR="00FF5A2D" w:rsidRPr="006B2EA9">
        <w:rPr>
          <w:b/>
          <w:bCs/>
        </w:rPr>
        <w:t xml:space="preserve"> (J5): </w:t>
      </w:r>
      <w:r w:rsidR="00F32410" w:rsidRPr="006B2EA9">
        <w:t>Interfejs</w:t>
      </w:r>
      <w:r w:rsidR="00FF5A2D" w:rsidRPr="006B2EA9">
        <w:t xml:space="preserve"> </w:t>
      </w:r>
      <w:r w:rsidR="00C44EEE" w:rsidRPr="006B2EA9">
        <w:t xml:space="preserve">STDC14 </w:t>
      </w:r>
      <w:r w:rsidR="008F6304" w:rsidRPr="006B2EA9">
        <w:t>umożliwił zaprogramowanie modułu</w:t>
      </w:r>
      <w:r w:rsidR="00C44EEE" w:rsidRPr="006B2EA9">
        <w:t>.</w:t>
      </w:r>
      <w:r w:rsidR="002102E0" w:rsidRPr="006B2EA9">
        <w:t xml:space="preserve"> Jest kompatybilny z programatorem STLink</w:t>
      </w:r>
      <w:r w:rsidR="00E8244E" w:rsidRPr="006B2EA9">
        <w:t>-v3minie.</w:t>
      </w:r>
      <w:r w:rsidR="007E00F3" w:rsidRPr="006B2EA9">
        <w:t xml:space="preserve"> </w:t>
      </w:r>
      <w:r w:rsidR="005A67F2" w:rsidRPr="006B2EA9">
        <w:t xml:space="preserve">Piny SWDIO i SWCLK zostały podłączone do odpowiednich </w:t>
      </w:r>
      <w:proofErr w:type="spellStart"/>
      <w:r w:rsidR="005A67F2" w:rsidRPr="006B2EA9">
        <w:t>pinów</w:t>
      </w:r>
      <w:proofErr w:type="spellEnd"/>
      <w:r w:rsidR="005A67F2" w:rsidRPr="006B2EA9">
        <w:t xml:space="preserve"> </w:t>
      </w:r>
      <w:r w:rsidR="0038424A" w:rsidRPr="006B2EA9">
        <w:t>modułu. Komunikacja UART również została zrealizowana poprzez podłączenie linii TX i RX między złączem, a modułem</w:t>
      </w:r>
      <w:r w:rsidR="00153C21" w:rsidRPr="006B2EA9">
        <w:t>.</w:t>
      </w:r>
      <w:r w:rsidR="00D53E2C" w:rsidRPr="006B2EA9">
        <w:t xml:space="preserve"> Ważnym aspektem</w:t>
      </w:r>
      <w:r w:rsidR="00884C90" w:rsidRPr="006B2EA9">
        <w:t xml:space="preserve"> było podłączenie linii VCC</w:t>
      </w:r>
      <w:r w:rsidR="00A7568D" w:rsidRPr="006B2EA9">
        <w:t xml:space="preserve">, które </w:t>
      </w:r>
      <w:r w:rsidR="00483A31" w:rsidRPr="006B2EA9">
        <w:t xml:space="preserve">umożliwia </w:t>
      </w:r>
      <w:proofErr w:type="spellStart"/>
      <w:r w:rsidR="00483A31" w:rsidRPr="006B2EA9">
        <w:t>debugerowi</w:t>
      </w:r>
      <w:proofErr w:type="spellEnd"/>
      <w:r w:rsidR="00483A31" w:rsidRPr="006B2EA9">
        <w:t xml:space="preserve"> detekcję poziomu napięcia układu.</w:t>
      </w:r>
      <w:r w:rsidR="0059797B" w:rsidRPr="006B2EA9">
        <w:t xml:space="preserve"> W pierwotnym projekcie </w:t>
      </w:r>
      <w:r w:rsidR="00D4500A" w:rsidRPr="006B2EA9">
        <w:t xml:space="preserve">pominięto podłączenie </w:t>
      </w:r>
      <w:proofErr w:type="spellStart"/>
      <w:r w:rsidR="00D4500A" w:rsidRPr="006B2EA9">
        <w:t>pinu</w:t>
      </w:r>
      <w:proofErr w:type="spellEnd"/>
      <w:r w:rsidR="00D4500A" w:rsidRPr="006B2EA9">
        <w:t xml:space="preserve"> RST ze złącza STDC14 do </w:t>
      </w:r>
      <w:proofErr w:type="spellStart"/>
      <w:r w:rsidR="00D4500A" w:rsidRPr="006B2EA9">
        <w:t>pinu</w:t>
      </w:r>
      <w:proofErr w:type="spellEnd"/>
      <w:r w:rsidR="00D4500A" w:rsidRPr="006B2EA9">
        <w:t xml:space="preserve"> resetu modułu</w:t>
      </w:r>
      <w:r w:rsidR="00D10902" w:rsidRPr="006B2EA9">
        <w:t xml:space="preserve">. Brak tego połączenia uniemożliwiał </w:t>
      </w:r>
      <w:r w:rsidR="00591298" w:rsidRPr="006B2EA9">
        <w:t xml:space="preserve">wykorzystanie zewnętrznego resetowania modułu za pomocą </w:t>
      </w:r>
      <w:proofErr w:type="spellStart"/>
      <w:r w:rsidR="00591298" w:rsidRPr="006B2EA9">
        <w:t>debugera</w:t>
      </w:r>
      <w:proofErr w:type="spellEnd"/>
      <w:r w:rsidR="00591298" w:rsidRPr="006B2EA9">
        <w:t>, co jest kluczowe podczas procesu programowania. Ta pomyłka została zidentyfikowana i poprawiona w późniejszej fazie projektu</w:t>
      </w:r>
      <w:r w:rsidR="005256AE" w:rsidRPr="006B2EA9">
        <w:t>.</w:t>
      </w:r>
    </w:p>
    <w:p w14:paraId="0642F039" w14:textId="03AFE993" w:rsidR="008C0187" w:rsidRPr="006B2EA9" w:rsidRDefault="008C0187" w:rsidP="00074E92">
      <w:pPr>
        <w:pStyle w:val="Tekstpodstawowy"/>
        <w:numPr>
          <w:ilvl w:val="0"/>
          <w:numId w:val="22"/>
        </w:numPr>
        <w:rPr>
          <w:b/>
          <w:bCs/>
        </w:rPr>
      </w:pPr>
      <w:r w:rsidRPr="006B2EA9">
        <w:rPr>
          <w:b/>
          <w:bCs/>
        </w:rPr>
        <w:t>Rezystory</w:t>
      </w:r>
      <w:r w:rsidR="0061498D" w:rsidRPr="006B2EA9">
        <w:rPr>
          <w:b/>
          <w:bCs/>
        </w:rPr>
        <w:t xml:space="preserve">: </w:t>
      </w:r>
      <w:r w:rsidR="0061498D" w:rsidRPr="006B2EA9">
        <w:t xml:space="preserve">Rezystory R1/R2 </w:t>
      </w:r>
      <w:r w:rsidR="008405A4" w:rsidRPr="006B2EA9">
        <w:t>peł</w:t>
      </w:r>
      <w:r w:rsidR="000E6851" w:rsidRPr="006B2EA9">
        <w:t>nią funkcje ograniczenia prą</w:t>
      </w:r>
      <w:r w:rsidR="00FD0778" w:rsidRPr="006B2EA9">
        <w:t xml:space="preserve">du dla diod LED, </w:t>
      </w:r>
      <w:r w:rsidR="001B37C2" w:rsidRPr="006B2EA9">
        <w:t xml:space="preserve">wartości rezystancji wyliczono za pomocą prawa Ohma. </w:t>
      </w:r>
      <w:r w:rsidR="009369B8" w:rsidRPr="006B2EA9">
        <w:t>Element</w:t>
      </w:r>
      <w:r w:rsidR="00125B60" w:rsidRPr="006B2EA9">
        <w:t xml:space="preserve"> </w:t>
      </w:r>
      <w:r w:rsidR="002B2D5C" w:rsidRPr="006B2EA9">
        <w:t>R3</w:t>
      </w:r>
      <w:r w:rsidR="001E5B00" w:rsidRPr="006B2EA9">
        <w:t xml:space="preserve"> </w:t>
      </w:r>
      <w:r w:rsidR="00436AB8" w:rsidRPr="006B2EA9">
        <w:t xml:space="preserve">jest rezystorem </w:t>
      </w:r>
      <w:r w:rsidR="009369B8" w:rsidRPr="006B2EA9">
        <w:t xml:space="preserve">podciągającym (ang. </w:t>
      </w:r>
      <w:proofErr w:type="spellStart"/>
      <w:r w:rsidR="009369B8" w:rsidRPr="006B2EA9">
        <w:t>Pull-up</w:t>
      </w:r>
      <w:proofErr w:type="spellEnd"/>
      <w:r w:rsidR="009369B8" w:rsidRPr="006B2EA9">
        <w:t xml:space="preserve"> </w:t>
      </w:r>
      <w:proofErr w:type="spellStart"/>
      <w:r w:rsidR="009369B8" w:rsidRPr="006B2EA9">
        <w:t>Resistor</w:t>
      </w:r>
      <w:proofErr w:type="spellEnd"/>
      <w:r w:rsidR="009369B8" w:rsidRPr="006B2EA9">
        <w:t>)</w:t>
      </w:r>
      <w:r w:rsidR="00863E9E" w:rsidRPr="006B2EA9">
        <w:t>,</w:t>
      </w:r>
      <w:r w:rsidR="009C6713" w:rsidRPr="006B2EA9">
        <w:t xml:space="preserve"> który utrzymuje pin resetu</w:t>
      </w:r>
      <w:r w:rsidR="009E0DC8" w:rsidRPr="006B2EA9">
        <w:t xml:space="preserve"> w stanie wysokim, co zapobiega przypadkowemu resetowaniu urządzenia. Rezystory R4, R5, R7 i R8</w:t>
      </w:r>
      <w:r w:rsidR="00D3178F" w:rsidRPr="006B2EA9">
        <w:t xml:space="preserve"> </w:t>
      </w:r>
      <w:r w:rsidR="005E1625" w:rsidRPr="006B2EA9">
        <w:t xml:space="preserve">to elementy zabezpieczające </w:t>
      </w:r>
      <w:r w:rsidR="0071302C" w:rsidRPr="006B2EA9">
        <w:t xml:space="preserve">przed odbiciami sygnałów (ang. </w:t>
      </w:r>
      <w:proofErr w:type="spellStart"/>
      <w:r w:rsidR="0071302C" w:rsidRPr="006B2EA9">
        <w:t>Bouncing</w:t>
      </w:r>
      <w:proofErr w:type="spellEnd"/>
      <w:r w:rsidR="0071302C" w:rsidRPr="006B2EA9">
        <w:t>)</w:t>
      </w:r>
      <w:r w:rsidR="00C6547E" w:rsidRPr="006B2EA9">
        <w:t xml:space="preserve"> i</w:t>
      </w:r>
      <w:r w:rsidR="0071302C" w:rsidRPr="006B2EA9">
        <w:t xml:space="preserve"> zakłóceniami elektromagnetycznymi</w:t>
      </w:r>
      <w:r w:rsidR="00C6547E" w:rsidRPr="006B2EA9">
        <w:t xml:space="preserve">. Element R6 </w:t>
      </w:r>
      <w:r w:rsidR="004D174B" w:rsidRPr="006B2EA9">
        <w:t xml:space="preserve">zapewnia </w:t>
      </w:r>
      <w:r w:rsidR="009A68AE" w:rsidRPr="006B2EA9">
        <w:t>utrzymanie stanu niskiego na pinie PA1</w:t>
      </w:r>
      <w:r w:rsidR="009B72B2" w:rsidRPr="006B2EA9">
        <w:t>, który jest aktywnie sterowany.</w:t>
      </w:r>
    </w:p>
    <w:p w14:paraId="39882C8A" w14:textId="78EFC7E1" w:rsidR="009B72B2" w:rsidRPr="006B2EA9" w:rsidRDefault="19A1B5E6" w:rsidP="00074E92">
      <w:pPr>
        <w:pStyle w:val="Tekstpodstawowy"/>
        <w:numPr>
          <w:ilvl w:val="0"/>
          <w:numId w:val="22"/>
        </w:numPr>
        <w:rPr>
          <w:b/>
          <w:bCs/>
        </w:rPr>
      </w:pPr>
      <w:r w:rsidRPr="17AA679D">
        <w:rPr>
          <w:b/>
          <w:bCs/>
        </w:rPr>
        <w:t xml:space="preserve">Punkt testowy (ang. </w:t>
      </w:r>
      <w:proofErr w:type="spellStart"/>
      <w:r w:rsidRPr="17AA679D">
        <w:rPr>
          <w:b/>
          <w:bCs/>
        </w:rPr>
        <w:t>TestPoint</w:t>
      </w:r>
      <w:proofErr w:type="spellEnd"/>
      <w:r w:rsidRPr="17AA679D">
        <w:rPr>
          <w:b/>
          <w:bCs/>
        </w:rPr>
        <w:t>)</w:t>
      </w:r>
      <w:r w:rsidR="0AE670BC" w:rsidRPr="17AA679D">
        <w:rPr>
          <w:b/>
          <w:bCs/>
        </w:rPr>
        <w:t xml:space="preserve">: </w:t>
      </w:r>
      <w:r w:rsidR="16887668">
        <w:t>Miejsce na schemacie, które</w:t>
      </w:r>
      <w:r w:rsidR="77E0CCB4">
        <w:t xml:space="preserve"> umożliwia łatw</w:t>
      </w:r>
      <w:r w:rsidR="334A1994">
        <w:t>e przylutowanie przewodów od</w:t>
      </w:r>
      <w:r w:rsidR="77D132D4">
        <w:t xml:space="preserve"> </w:t>
      </w:r>
      <w:r w:rsidR="2AD02F2B">
        <w:t>przycisku.</w:t>
      </w:r>
    </w:p>
    <w:p w14:paraId="64F88629" w14:textId="4C9AF505" w:rsidR="00E60665" w:rsidRPr="006B2EA9" w:rsidRDefault="005256AE" w:rsidP="00B76053">
      <w:pPr>
        <w:pStyle w:val="Tekstpodstawowy"/>
        <w:numPr>
          <w:ilvl w:val="0"/>
          <w:numId w:val="22"/>
        </w:numPr>
        <w:rPr>
          <w:b/>
          <w:bCs/>
        </w:rPr>
      </w:pPr>
      <w:r w:rsidRPr="006B2EA9">
        <w:rPr>
          <w:b/>
          <w:bCs/>
        </w:rPr>
        <w:t xml:space="preserve">Zasilanie: </w:t>
      </w:r>
      <w:r w:rsidRPr="006B2EA9">
        <w:t xml:space="preserve">Układ </w:t>
      </w:r>
      <w:r w:rsidR="00B76053" w:rsidRPr="006B2EA9">
        <w:t>został zasilony napięciem</w:t>
      </w:r>
      <w:r w:rsidRPr="006B2EA9">
        <w:t xml:space="preserve"> </w:t>
      </w:r>
      <w:r w:rsidR="002B5604" w:rsidRPr="006B2EA9">
        <w:t xml:space="preserve">3V </w:t>
      </w:r>
      <w:r w:rsidR="0003150F" w:rsidRPr="006B2EA9">
        <w:t xml:space="preserve">poprzez </w:t>
      </w:r>
      <w:r w:rsidR="002B5604" w:rsidRPr="006B2EA9">
        <w:t>dw</w:t>
      </w:r>
      <w:r w:rsidR="0003150F" w:rsidRPr="006B2EA9">
        <w:t>ie</w:t>
      </w:r>
      <w:r w:rsidR="002B5604" w:rsidRPr="006B2EA9">
        <w:t xml:space="preserve"> bateri</w:t>
      </w:r>
      <w:r w:rsidR="0003150F" w:rsidRPr="006B2EA9">
        <w:t>e</w:t>
      </w:r>
      <w:r w:rsidR="002B5604" w:rsidRPr="006B2EA9">
        <w:t xml:space="preserve"> AAA</w:t>
      </w:r>
      <w:r w:rsidR="00B76053" w:rsidRPr="006B2EA9">
        <w:t>.</w:t>
      </w:r>
    </w:p>
    <w:p w14:paraId="148D513C" w14:textId="77777777" w:rsidR="00E60665" w:rsidRPr="006B2EA9" w:rsidRDefault="00E60665" w:rsidP="00E60665">
      <w:pPr>
        <w:pStyle w:val="Tekstpodstawowy"/>
      </w:pPr>
    </w:p>
    <w:p w14:paraId="0FF01CED" w14:textId="77777777" w:rsidR="00293472" w:rsidRPr="006B2EA9" w:rsidRDefault="00994012" w:rsidP="00293472">
      <w:pPr>
        <w:pStyle w:val="Tekstpodstawowy"/>
        <w:keepNext/>
        <w:jc w:val="center"/>
      </w:pPr>
      <w:r w:rsidRPr="006B2EA9">
        <w:rPr>
          <w:noProof/>
        </w:rPr>
        <w:lastRenderedPageBreak/>
        <w:drawing>
          <wp:inline distT="0" distB="0" distL="0" distR="0" wp14:anchorId="4A2B553B" wp14:editId="09E419AA">
            <wp:extent cx="5760085" cy="4031615"/>
            <wp:effectExtent l="0" t="0" r="0" b="6985"/>
            <wp:docPr id="2057130997" name="Obraz 2057130997" descr="Obraz zawierający tekst, diagram, Plan,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30997" name="Obraz 1" descr="Obraz zawierający tekst, diagram, Plan, wykres&#10;&#10;Opis wygenerowany automatycznie"/>
                    <pic:cNvPicPr/>
                  </pic:nvPicPr>
                  <pic:blipFill>
                    <a:blip r:embed="rId21"/>
                    <a:stretch>
                      <a:fillRect/>
                    </a:stretch>
                  </pic:blipFill>
                  <pic:spPr>
                    <a:xfrm>
                      <a:off x="0" y="0"/>
                      <a:ext cx="5760085" cy="4031615"/>
                    </a:xfrm>
                    <a:prstGeom prst="rect">
                      <a:avLst/>
                    </a:prstGeom>
                  </pic:spPr>
                </pic:pic>
              </a:graphicData>
            </a:graphic>
          </wp:inline>
        </w:drawing>
      </w:r>
    </w:p>
    <w:p w14:paraId="10C47DC6" w14:textId="3759963C" w:rsidR="00E60665" w:rsidRPr="006B2EA9" w:rsidRDefault="00293472" w:rsidP="002B3AD4">
      <w:pPr>
        <w:pStyle w:val="Legenda"/>
        <w:jc w:val="center"/>
        <w:rPr>
          <w:color w:val="auto"/>
        </w:rPr>
      </w:pPr>
      <w:r w:rsidRPr="006B2EA9">
        <w:rPr>
          <w:b/>
          <w:bCs/>
          <w:color w:val="auto"/>
        </w:rPr>
        <w:t xml:space="preserve">Rys. </w:t>
      </w:r>
      <w:r w:rsidRPr="006B2EA9">
        <w:rPr>
          <w:b/>
          <w:bCs/>
          <w:color w:val="auto"/>
        </w:rPr>
        <w:fldChar w:fldCharType="begin"/>
      </w:r>
      <w:r w:rsidRPr="006B2EA9">
        <w:rPr>
          <w:b/>
          <w:bCs/>
          <w:color w:val="auto"/>
        </w:rPr>
        <w:instrText xml:space="preserve"> SEQ Rys. \* ARABIC </w:instrText>
      </w:r>
      <w:r w:rsidRPr="006B2EA9">
        <w:rPr>
          <w:b/>
          <w:bCs/>
          <w:color w:val="auto"/>
        </w:rPr>
        <w:fldChar w:fldCharType="separate"/>
      </w:r>
      <w:r w:rsidR="00230785">
        <w:rPr>
          <w:b/>
          <w:bCs/>
          <w:noProof/>
          <w:color w:val="auto"/>
        </w:rPr>
        <w:t>7</w:t>
      </w:r>
      <w:r w:rsidRPr="006B2EA9">
        <w:rPr>
          <w:b/>
          <w:bCs/>
          <w:color w:val="auto"/>
        </w:rPr>
        <w:fldChar w:fldCharType="end"/>
      </w:r>
      <w:r w:rsidRPr="006B2EA9">
        <w:rPr>
          <w:color w:val="auto"/>
        </w:rPr>
        <w:t xml:space="preserve"> Schemat elektroniczny nadajnika wykonany w programie </w:t>
      </w:r>
      <w:proofErr w:type="spellStart"/>
      <w:r w:rsidRPr="006B2EA9">
        <w:rPr>
          <w:color w:val="auto"/>
        </w:rPr>
        <w:t>KiCAD</w:t>
      </w:r>
      <w:proofErr w:type="spellEnd"/>
    </w:p>
    <w:p w14:paraId="57F6B8D1" w14:textId="77777777" w:rsidR="006931C8" w:rsidRPr="006B2EA9" w:rsidRDefault="00877F6E" w:rsidP="002B3AD4">
      <w:r w:rsidRPr="006B2EA9">
        <w:tab/>
      </w:r>
    </w:p>
    <w:p w14:paraId="1C21DF2F" w14:textId="132C775D" w:rsidR="006931C8" w:rsidRPr="005A1532" w:rsidRDefault="00877F6E" w:rsidP="005A1532">
      <w:pPr>
        <w:pStyle w:val="Tekstpodstawowy"/>
        <w:rPr>
          <w:b/>
          <w:bCs/>
        </w:rPr>
      </w:pPr>
      <w:r w:rsidRPr="005A1532">
        <w:rPr>
          <w:b/>
          <w:bCs/>
        </w:rPr>
        <w:t>Layout PCB</w:t>
      </w:r>
    </w:p>
    <w:p w14:paraId="225D8A48" w14:textId="577F4E10" w:rsidR="00FE09E0" w:rsidRPr="006B2EA9" w:rsidRDefault="00FE09E0" w:rsidP="005A1532">
      <w:pPr>
        <w:spacing w:line="360" w:lineRule="auto"/>
        <w:ind w:firstLine="284"/>
        <w:jc w:val="both"/>
      </w:pPr>
      <w:r w:rsidRPr="006B2EA9">
        <w:t>Projekt layoutu PCB dla nadajnika został dokładnie opracowany, aby spełnić wymagania techniczne i ergonomiczne. Przyjęto ścieżki o szerokości 0.4 mm dla linii zasilających, co zapewniało odpowiedni przekrój dla wymaganego prądu, natomiast ścieżki o szerokości 0.2 mm były przeznaczone do standardowych połączeń sygnałowych. Takie różnicowanie szerokości ścieżek było istotne dla zachowania optymalnej pracy układu i minimalizacji potencjalnych zakłóceń.</w:t>
      </w:r>
    </w:p>
    <w:p w14:paraId="798EB775" w14:textId="77777777" w:rsidR="00FE09E0" w:rsidRPr="006B2EA9" w:rsidRDefault="00FE09E0" w:rsidP="00FE09E0">
      <w:pPr>
        <w:spacing w:line="360" w:lineRule="auto"/>
      </w:pPr>
    </w:p>
    <w:p w14:paraId="7320F265" w14:textId="22F39C02" w:rsidR="00FE09E0" w:rsidRPr="006B2EA9" w:rsidRDefault="00FE09E0" w:rsidP="005A1532">
      <w:pPr>
        <w:spacing w:line="360" w:lineRule="auto"/>
        <w:ind w:firstLine="284"/>
        <w:jc w:val="both"/>
      </w:pPr>
      <w:r w:rsidRPr="006B2EA9">
        <w:t xml:space="preserve">Moduł został strategicznie rozmieszczony po </w:t>
      </w:r>
      <w:r w:rsidR="00621ACF" w:rsidRPr="006B2EA9">
        <w:t>prawej</w:t>
      </w:r>
      <w:r w:rsidRPr="006B2EA9">
        <w:t xml:space="preserve"> stronie płytki, co wynikało z konstrukcji rękojeści chorągiewki oraz potrzeby umieszczenia anteny w taki sposób, by był</w:t>
      </w:r>
      <w:r w:rsidR="002B0B96" w:rsidRPr="006B2EA9">
        <w:t>a</w:t>
      </w:r>
      <w:r w:rsidRPr="006B2EA9">
        <w:t xml:space="preserve"> </w:t>
      </w:r>
      <w:r w:rsidR="00A16F8A" w:rsidRPr="006B2EA9">
        <w:t>skierowana</w:t>
      </w:r>
      <w:r w:rsidRPr="006B2EA9">
        <w:t xml:space="preserve"> ku górze chorągiewki. Taka lokalizacja modułu umożliwiała także efektywne wykorzystanie przestrzeni na PCB.</w:t>
      </w:r>
    </w:p>
    <w:p w14:paraId="5200064D" w14:textId="77777777" w:rsidR="00FE09E0" w:rsidRPr="006B2EA9" w:rsidRDefault="00FE09E0" w:rsidP="00511115">
      <w:pPr>
        <w:spacing w:line="360" w:lineRule="auto"/>
        <w:jc w:val="both"/>
      </w:pPr>
    </w:p>
    <w:p w14:paraId="710D372A" w14:textId="7A84FE09" w:rsidR="00FE09E0" w:rsidRPr="006B2EA9" w:rsidRDefault="00FE09E0" w:rsidP="005A1532">
      <w:pPr>
        <w:spacing w:line="360" w:lineRule="auto"/>
        <w:ind w:firstLine="284"/>
        <w:jc w:val="both"/>
      </w:pPr>
      <w:r w:rsidRPr="006B2EA9">
        <w:t>Piny zasilania zostały umiejscowione po lewej stronie PCB, co odzwierciedlało położenie koszyka z bateriami na dole chorągiewki. To rozwiązanie zapewniało skuteczny przepływ energii od źródła zasilania do kluczowych komponentów układu.</w:t>
      </w:r>
    </w:p>
    <w:p w14:paraId="230A3C1F" w14:textId="432E90E5" w:rsidR="00FE09E0" w:rsidRPr="006B2EA9" w:rsidRDefault="00FE09E0" w:rsidP="005A1532">
      <w:pPr>
        <w:spacing w:line="360" w:lineRule="auto"/>
        <w:ind w:firstLine="284"/>
        <w:jc w:val="both"/>
      </w:pPr>
      <w:r w:rsidRPr="006B2EA9">
        <w:lastRenderedPageBreak/>
        <w:t xml:space="preserve">Centralne położenie zielonej diody LED </w:t>
      </w:r>
      <w:r w:rsidR="00D00924" w:rsidRPr="006B2EA9">
        <w:t xml:space="preserve">było uwarunkowane </w:t>
      </w:r>
      <w:r w:rsidR="004A449F" w:rsidRPr="006B2EA9">
        <w:t>konstrukcją rękojeści</w:t>
      </w:r>
      <w:r w:rsidRPr="006B2EA9">
        <w:t xml:space="preserve"> chorągiewki</w:t>
      </w:r>
      <w:r w:rsidR="00BF684A" w:rsidRPr="006B2EA9">
        <w:t xml:space="preserve">. Posiada ona tunel wizyjny, </w:t>
      </w:r>
      <w:r w:rsidR="00A7344F" w:rsidRPr="006B2EA9">
        <w:t xml:space="preserve">który </w:t>
      </w:r>
      <w:r w:rsidR="007F6940" w:rsidRPr="006B2EA9">
        <w:t>przepuszcza światło zapalonej diody</w:t>
      </w:r>
      <w:r w:rsidRPr="006B2EA9">
        <w:t xml:space="preserve">. Dzięki temu, sygnalizacja pracy urządzenia </w:t>
      </w:r>
      <w:r w:rsidR="007F6940" w:rsidRPr="006B2EA9">
        <w:t>jest</w:t>
      </w:r>
      <w:r w:rsidRPr="006B2EA9">
        <w:t xml:space="preserve"> klarowna i łatwo zauważalna przez użytkownika.</w:t>
      </w:r>
    </w:p>
    <w:p w14:paraId="5AB14076" w14:textId="77777777" w:rsidR="00FE09E0" w:rsidRPr="006B2EA9" w:rsidRDefault="00FE09E0" w:rsidP="00FE09E0">
      <w:pPr>
        <w:spacing w:line="360" w:lineRule="auto"/>
      </w:pPr>
    </w:p>
    <w:p w14:paraId="5D02C87B" w14:textId="4ED67452" w:rsidR="00FE09E0" w:rsidRPr="006B2EA9" w:rsidRDefault="083EC5CD" w:rsidP="005A1532">
      <w:pPr>
        <w:spacing w:line="360" w:lineRule="auto"/>
        <w:ind w:firstLine="284"/>
        <w:jc w:val="both"/>
      </w:pPr>
      <w:r>
        <w:t xml:space="preserve">Ponadto, </w:t>
      </w:r>
      <w:r w:rsidR="7598F86D">
        <w:t xml:space="preserve">płytka </w:t>
      </w:r>
      <w:r w:rsidR="74C152C4">
        <w:t>posiada</w:t>
      </w:r>
      <w:r>
        <w:t xml:space="preserve"> otwór montażowy o średnicy 2 mm, co umożliwi</w:t>
      </w:r>
      <w:r w:rsidR="74C152C4">
        <w:t>ło</w:t>
      </w:r>
      <w:r>
        <w:t xml:space="preserve"> solidne przymocowanie PCB wewnątrz chorągiewki. Rozmiar PCB narzucał ograniczenia, które wymagały racjonalnego wykorzystania dostępnej przestrzeni, szczególnie przy umieszczaniu elementów i planowaniu ścieżek.</w:t>
      </w:r>
    </w:p>
    <w:p w14:paraId="4ED1F9D0" w14:textId="77777777" w:rsidR="00FE09E0" w:rsidRPr="006B2EA9" w:rsidRDefault="00FE09E0" w:rsidP="00FE09E0">
      <w:pPr>
        <w:spacing w:line="360" w:lineRule="auto"/>
      </w:pPr>
    </w:p>
    <w:p w14:paraId="2904806E" w14:textId="3301A2BD" w:rsidR="00877F6E" w:rsidRPr="006B2EA9" w:rsidRDefault="083EC5CD" w:rsidP="005A1532">
      <w:pPr>
        <w:spacing w:line="360" w:lineRule="auto"/>
        <w:ind w:firstLine="284"/>
        <w:jc w:val="both"/>
      </w:pPr>
      <w:r>
        <w:t xml:space="preserve">Na spodniej stronie PCB wykonano </w:t>
      </w:r>
      <w:r w:rsidR="0066194D">
        <w:t xml:space="preserve">poligon </w:t>
      </w:r>
      <w:r>
        <w:t xml:space="preserve">masy, co jest standardową praktyką mającą na celu poprawę odprowadzania ciepła oraz ochronę przed zakłóceniami elektromagnetycznymi. </w:t>
      </w:r>
    </w:p>
    <w:p w14:paraId="551A60A7" w14:textId="77777777" w:rsidR="00FE09E0" w:rsidRPr="006B2EA9" w:rsidRDefault="00FE09E0" w:rsidP="00FE09E0">
      <w:pPr>
        <w:spacing w:line="360" w:lineRule="auto"/>
      </w:pPr>
    </w:p>
    <w:p w14:paraId="26AB5D34" w14:textId="77777777" w:rsidR="00293472" w:rsidRPr="006B2EA9" w:rsidRDefault="00293472" w:rsidP="00FE09E0">
      <w:pPr>
        <w:pStyle w:val="Tekstpodstawowy"/>
        <w:keepNext/>
        <w:jc w:val="center"/>
      </w:pPr>
      <w:r w:rsidRPr="006B2EA9">
        <w:rPr>
          <w:noProof/>
        </w:rPr>
        <w:drawing>
          <wp:inline distT="0" distB="0" distL="0" distR="0" wp14:anchorId="62F14B20" wp14:editId="6C74C30C">
            <wp:extent cx="5760085" cy="3503930"/>
            <wp:effectExtent l="0" t="0" r="0" b="1270"/>
            <wp:docPr id="1496222756" name="Obraz 1496222756" descr="Obraz zawierający tekst, zrzut ekranu, elektronika, obwó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22756" name="Obraz 1" descr="Obraz zawierający tekst, zrzut ekranu, elektronika, obwód&#10;&#10;Opis wygenerowany automatycznie"/>
                    <pic:cNvPicPr/>
                  </pic:nvPicPr>
                  <pic:blipFill>
                    <a:blip r:embed="rId22"/>
                    <a:stretch>
                      <a:fillRect/>
                    </a:stretch>
                  </pic:blipFill>
                  <pic:spPr>
                    <a:xfrm>
                      <a:off x="0" y="0"/>
                      <a:ext cx="5760085" cy="3503930"/>
                    </a:xfrm>
                    <a:prstGeom prst="rect">
                      <a:avLst/>
                    </a:prstGeom>
                  </pic:spPr>
                </pic:pic>
              </a:graphicData>
            </a:graphic>
          </wp:inline>
        </w:drawing>
      </w:r>
    </w:p>
    <w:p w14:paraId="658DCB55" w14:textId="351E7592" w:rsidR="00E60665" w:rsidRPr="006B2EA9" w:rsidRDefault="00293472" w:rsidP="00293472">
      <w:pPr>
        <w:pStyle w:val="Legenda"/>
        <w:jc w:val="center"/>
        <w:rPr>
          <w:color w:val="auto"/>
        </w:rPr>
      </w:pPr>
      <w:r w:rsidRPr="006B2EA9">
        <w:rPr>
          <w:b/>
          <w:bCs/>
          <w:color w:val="auto"/>
        </w:rPr>
        <w:t xml:space="preserve">Rys. </w:t>
      </w:r>
      <w:r w:rsidRPr="006B2EA9">
        <w:rPr>
          <w:b/>
          <w:bCs/>
          <w:color w:val="auto"/>
        </w:rPr>
        <w:fldChar w:fldCharType="begin"/>
      </w:r>
      <w:r w:rsidRPr="006B2EA9">
        <w:rPr>
          <w:b/>
          <w:bCs/>
          <w:color w:val="auto"/>
        </w:rPr>
        <w:instrText xml:space="preserve"> SEQ Rys. \* ARABIC </w:instrText>
      </w:r>
      <w:r w:rsidRPr="006B2EA9">
        <w:rPr>
          <w:b/>
          <w:bCs/>
          <w:color w:val="auto"/>
        </w:rPr>
        <w:fldChar w:fldCharType="separate"/>
      </w:r>
      <w:r w:rsidR="00230785">
        <w:rPr>
          <w:b/>
          <w:bCs/>
          <w:noProof/>
          <w:color w:val="auto"/>
        </w:rPr>
        <w:t>8</w:t>
      </w:r>
      <w:r w:rsidRPr="006B2EA9">
        <w:rPr>
          <w:b/>
          <w:bCs/>
          <w:color w:val="auto"/>
        </w:rPr>
        <w:fldChar w:fldCharType="end"/>
      </w:r>
      <w:r w:rsidRPr="006B2EA9">
        <w:rPr>
          <w:color w:val="auto"/>
        </w:rPr>
        <w:t xml:space="preserve"> Layout płytki PCB </w:t>
      </w:r>
      <w:r w:rsidR="00DE1DCB" w:rsidRPr="006B2EA9">
        <w:rPr>
          <w:color w:val="auto"/>
        </w:rPr>
        <w:t>–</w:t>
      </w:r>
      <w:r w:rsidRPr="006B2EA9">
        <w:rPr>
          <w:color w:val="auto"/>
        </w:rPr>
        <w:t xml:space="preserve"> </w:t>
      </w:r>
      <w:r w:rsidR="00F239D4" w:rsidRPr="006B2EA9">
        <w:rPr>
          <w:color w:val="auto"/>
        </w:rPr>
        <w:t>nadajnika</w:t>
      </w:r>
    </w:p>
    <w:p w14:paraId="1C38858D" w14:textId="77777777" w:rsidR="00DE1DCB" w:rsidRPr="006B2EA9" w:rsidRDefault="00DE1DCB" w:rsidP="00DE1DCB"/>
    <w:p w14:paraId="6B84B7F2" w14:textId="3FDF5657" w:rsidR="003F2655" w:rsidRPr="005A1532" w:rsidRDefault="00DE1DCB" w:rsidP="005A1532">
      <w:pPr>
        <w:pStyle w:val="Tekstpodstawowy"/>
        <w:rPr>
          <w:b/>
          <w:bCs/>
        </w:rPr>
      </w:pPr>
      <w:r w:rsidRPr="005A1532">
        <w:rPr>
          <w:b/>
          <w:bCs/>
        </w:rPr>
        <w:t>Montaż elementów</w:t>
      </w:r>
    </w:p>
    <w:p w14:paraId="144C597E" w14:textId="71F6A404" w:rsidR="00CF2214" w:rsidRPr="006B2EA9" w:rsidRDefault="00CF2214" w:rsidP="00AE41AB">
      <w:pPr>
        <w:spacing w:line="360" w:lineRule="auto"/>
        <w:ind w:firstLine="284"/>
        <w:jc w:val="both"/>
      </w:pPr>
      <w:r w:rsidRPr="006B2EA9">
        <w:t xml:space="preserve">Montaż składników na płytce drukowanej </w:t>
      </w:r>
      <w:r w:rsidR="00BC3DAB" w:rsidRPr="006B2EA9">
        <w:t xml:space="preserve">przeprowadzono </w:t>
      </w:r>
      <w:r w:rsidRPr="006B2EA9">
        <w:t xml:space="preserve">ręcznie przy użyciu stacji lutowniczej </w:t>
      </w:r>
      <w:proofErr w:type="spellStart"/>
      <w:r w:rsidRPr="006B2EA9">
        <w:t>Reb</w:t>
      </w:r>
      <w:r w:rsidR="001C2749" w:rsidRPr="006B2EA9">
        <w:t>a</w:t>
      </w:r>
      <w:r w:rsidRPr="006B2EA9">
        <w:t>ll</w:t>
      </w:r>
      <w:proofErr w:type="spellEnd"/>
      <w:r w:rsidRPr="006B2EA9">
        <w:t xml:space="preserve"> 72W, co pozwoliło na precyzyjne umiejscowienie i lutowanie komponentów. Po zakończeniu montażu, wykorzystując funkcję testowania ciągłości multimetru, dokonano weryfikacji jakości połączeń lutowniczych, co jest kluczowe dla zapewnienia niezawodności działania układu.</w:t>
      </w:r>
    </w:p>
    <w:p w14:paraId="5011FBEE" w14:textId="3F5DCEEA" w:rsidR="00CF2214" w:rsidRPr="006B2EA9" w:rsidRDefault="00CF2214" w:rsidP="005A1532">
      <w:pPr>
        <w:spacing w:line="360" w:lineRule="auto"/>
        <w:ind w:firstLine="284"/>
        <w:jc w:val="both"/>
      </w:pPr>
      <w:r w:rsidRPr="006B2EA9">
        <w:lastRenderedPageBreak/>
        <w:t>Problem z brakiem ścieżki sygnału reset (RST) z</w:t>
      </w:r>
      <w:r w:rsidR="00A23289" w:rsidRPr="006B2EA9">
        <w:t>e</w:t>
      </w:r>
      <w:r w:rsidRPr="006B2EA9">
        <w:t xml:space="preserve"> złącza STDC14 do modułu RAK3172, </w:t>
      </w:r>
      <w:r w:rsidR="00A23289" w:rsidRPr="006B2EA9">
        <w:t>rozwiązano</w:t>
      </w:r>
      <w:r w:rsidRPr="006B2EA9">
        <w:t xml:space="preserve"> poprzez dodanie dodatkowego przewodu. Zapewniło to niezbędną funkcjonalność resetowania modułu, co jest niezmiernie istotne podczas programowania i debugowania.</w:t>
      </w:r>
    </w:p>
    <w:p w14:paraId="5CFACC66" w14:textId="77777777" w:rsidR="00CF2214" w:rsidRPr="006B2EA9" w:rsidRDefault="00CF2214" w:rsidP="00CF2214">
      <w:pPr>
        <w:spacing w:line="360" w:lineRule="auto"/>
      </w:pPr>
    </w:p>
    <w:p w14:paraId="2069DAC3" w14:textId="47DC7978" w:rsidR="00AD697F" w:rsidRPr="006B2EA9" w:rsidRDefault="009D59F0" w:rsidP="008B6E96">
      <w:pPr>
        <w:spacing w:line="360" w:lineRule="auto"/>
        <w:ind w:firstLine="284"/>
        <w:jc w:val="both"/>
      </w:pPr>
      <w:r w:rsidRPr="006B2EA9">
        <w:t xml:space="preserve">Podczas montażu płytki PCB </w:t>
      </w:r>
      <w:r w:rsidR="00CD4A13" w:rsidRPr="006B2EA9">
        <w:t xml:space="preserve">zastosowano środki </w:t>
      </w:r>
      <w:r w:rsidR="00430466" w:rsidRPr="006B2EA9">
        <w:t>ostrożności</w:t>
      </w:r>
      <w:r w:rsidR="00CD4A13" w:rsidRPr="006B2EA9">
        <w:t xml:space="preserve"> mające na celu ochronę delikatnych komponentów elektr</w:t>
      </w:r>
      <w:r w:rsidR="00430466" w:rsidRPr="006B2EA9">
        <w:t xml:space="preserve">onicznych przed uszkodzeniem elektrostatycznym. </w:t>
      </w:r>
      <w:r w:rsidR="00B076D6" w:rsidRPr="006B2EA9">
        <w:t>Użyto maty uziemiającej, aby zminimalizować ryzyko wyładowań elektrostatycznych, co jest standardową procedurą w p</w:t>
      </w:r>
      <w:r w:rsidR="00D20654" w:rsidRPr="006B2EA9">
        <w:t>racach lutowniczych.</w:t>
      </w:r>
    </w:p>
    <w:p w14:paraId="45B20E34" w14:textId="77777777" w:rsidR="0075556D" w:rsidRPr="006B2EA9" w:rsidRDefault="0075556D" w:rsidP="00DE1DCB"/>
    <w:p w14:paraId="39D1CAB2" w14:textId="77777777" w:rsidR="00DE1DCB" w:rsidRPr="006B2EA9" w:rsidRDefault="007739C5" w:rsidP="00E954A2">
      <w:pPr>
        <w:pStyle w:val="Tekstpodstawowy"/>
        <w:keepNext/>
        <w:jc w:val="center"/>
      </w:pPr>
      <w:r w:rsidRPr="006B2EA9">
        <w:rPr>
          <w:noProof/>
        </w:rPr>
        <w:drawing>
          <wp:inline distT="0" distB="0" distL="0" distR="0" wp14:anchorId="691E5DCB" wp14:editId="07E55212">
            <wp:extent cx="4284000" cy="2697421"/>
            <wp:effectExtent l="0" t="0" r="2540" b="8255"/>
            <wp:docPr id="844148525" name="Obraz 844148525" descr="Obraz zawierający Inżynieria elektroniczna, Komponent elektroniczny, Element obwod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48525" name="Obraz 4" descr="Obraz zawierający Inżynieria elektroniczna, Komponent elektroniczny, Element obwodu, tekst&#10;&#10;Opis wygenerowany automatycznie"/>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1798" t="16187" r="13048" b="16187"/>
                    <a:stretch/>
                  </pic:blipFill>
                  <pic:spPr bwMode="auto">
                    <a:xfrm>
                      <a:off x="0" y="0"/>
                      <a:ext cx="4327299" cy="2724684"/>
                    </a:xfrm>
                    <a:prstGeom prst="rect">
                      <a:avLst/>
                    </a:prstGeom>
                    <a:noFill/>
                    <a:ln>
                      <a:noFill/>
                    </a:ln>
                    <a:extLst>
                      <a:ext uri="{53640926-AAD7-44D8-BBD7-CCE9431645EC}">
                        <a14:shadowObscured xmlns:a14="http://schemas.microsoft.com/office/drawing/2010/main"/>
                      </a:ext>
                    </a:extLst>
                  </pic:spPr>
                </pic:pic>
              </a:graphicData>
            </a:graphic>
          </wp:inline>
        </w:drawing>
      </w:r>
    </w:p>
    <w:p w14:paraId="3986BA38" w14:textId="361175FD" w:rsidR="00E954A2" w:rsidRDefault="00DE1DCB" w:rsidP="00E954A2">
      <w:pPr>
        <w:pStyle w:val="Legenda"/>
        <w:jc w:val="center"/>
        <w:rPr>
          <w:color w:val="auto"/>
        </w:rPr>
      </w:pPr>
      <w:r w:rsidRPr="006B2EA9">
        <w:rPr>
          <w:b/>
          <w:bCs/>
          <w:color w:val="auto"/>
        </w:rPr>
        <w:t xml:space="preserve">Rys. </w:t>
      </w:r>
      <w:r w:rsidRPr="006B2EA9">
        <w:rPr>
          <w:b/>
          <w:bCs/>
          <w:color w:val="auto"/>
        </w:rPr>
        <w:fldChar w:fldCharType="begin"/>
      </w:r>
      <w:r w:rsidRPr="006B2EA9">
        <w:rPr>
          <w:b/>
          <w:bCs/>
          <w:color w:val="auto"/>
        </w:rPr>
        <w:instrText xml:space="preserve"> SEQ Rys. \* ARABIC </w:instrText>
      </w:r>
      <w:r w:rsidRPr="006B2EA9">
        <w:rPr>
          <w:b/>
          <w:bCs/>
          <w:color w:val="auto"/>
        </w:rPr>
        <w:fldChar w:fldCharType="separate"/>
      </w:r>
      <w:r w:rsidR="00230785">
        <w:rPr>
          <w:b/>
          <w:bCs/>
          <w:noProof/>
          <w:color w:val="auto"/>
        </w:rPr>
        <w:t>9</w:t>
      </w:r>
      <w:r w:rsidRPr="006B2EA9">
        <w:rPr>
          <w:b/>
          <w:bCs/>
          <w:color w:val="auto"/>
        </w:rPr>
        <w:fldChar w:fldCharType="end"/>
      </w:r>
      <w:r w:rsidRPr="006B2EA9">
        <w:rPr>
          <w:color w:val="auto"/>
        </w:rPr>
        <w:t xml:space="preserve"> Płytka PCB</w:t>
      </w:r>
      <w:r w:rsidR="00CB4850" w:rsidRPr="006B2EA9">
        <w:rPr>
          <w:color w:val="auto"/>
        </w:rPr>
        <w:t xml:space="preserve"> nadajnika</w:t>
      </w:r>
      <w:r w:rsidRPr="006B2EA9">
        <w:rPr>
          <w:color w:val="auto"/>
        </w:rPr>
        <w:t xml:space="preserve"> przed montażem elementów</w:t>
      </w:r>
    </w:p>
    <w:p w14:paraId="3F504C1E" w14:textId="77777777" w:rsidR="00E954A2" w:rsidRPr="00E954A2" w:rsidRDefault="00E954A2" w:rsidP="00E954A2"/>
    <w:p w14:paraId="5EAA2D81" w14:textId="77777777" w:rsidR="00DE1DCB" w:rsidRPr="006B2EA9" w:rsidRDefault="00F70099" w:rsidP="00E954A2">
      <w:pPr>
        <w:pStyle w:val="Tekstpodstawowy"/>
        <w:keepNext/>
        <w:ind w:firstLine="0"/>
        <w:jc w:val="center"/>
      </w:pPr>
      <w:r w:rsidRPr="006B2EA9">
        <w:rPr>
          <w:noProof/>
        </w:rPr>
        <w:drawing>
          <wp:inline distT="0" distB="0" distL="0" distR="0" wp14:anchorId="32E85576" wp14:editId="106B0218">
            <wp:extent cx="4746542" cy="2916000"/>
            <wp:effectExtent l="0" t="0" r="0" b="0"/>
            <wp:docPr id="1566401165" name="Obraz 156640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8433" t="18854" r="8271" b="10153"/>
                    <a:stretch/>
                  </pic:blipFill>
                  <pic:spPr bwMode="auto">
                    <a:xfrm>
                      <a:off x="0" y="0"/>
                      <a:ext cx="4795687" cy="2946192"/>
                    </a:xfrm>
                    <a:prstGeom prst="rect">
                      <a:avLst/>
                    </a:prstGeom>
                    <a:noFill/>
                    <a:ln>
                      <a:noFill/>
                    </a:ln>
                    <a:extLst>
                      <a:ext uri="{53640926-AAD7-44D8-BBD7-CCE9431645EC}">
                        <a14:shadowObscured xmlns:a14="http://schemas.microsoft.com/office/drawing/2010/main"/>
                      </a:ext>
                    </a:extLst>
                  </pic:spPr>
                </pic:pic>
              </a:graphicData>
            </a:graphic>
          </wp:inline>
        </w:drawing>
      </w:r>
    </w:p>
    <w:p w14:paraId="50F39E39" w14:textId="16516365" w:rsidR="00010958" w:rsidRPr="00AE41AB" w:rsidRDefault="00DE1DCB" w:rsidP="00AE41AB">
      <w:pPr>
        <w:pStyle w:val="Legenda"/>
        <w:jc w:val="center"/>
        <w:rPr>
          <w:color w:val="auto"/>
        </w:rPr>
      </w:pPr>
      <w:r w:rsidRPr="006B2EA9">
        <w:rPr>
          <w:b/>
          <w:bCs/>
          <w:color w:val="auto"/>
        </w:rPr>
        <w:t xml:space="preserve">Rys. </w:t>
      </w:r>
      <w:r w:rsidRPr="006B2EA9">
        <w:rPr>
          <w:b/>
          <w:bCs/>
          <w:color w:val="auto"/>
        </w:rPr>
        <w:fldChar w:fldCharType="begin"/>
      </w:r>
      <w:r w:rsidRPr="006B2EA9">
        <w:rPr>
          <w:b/>
          <w:bCs/>
          <w:color w:val="auto"/>
        </w:rPr>
        <w:instrText xml:space="preserve"> SEQ Rys. \* ARABIC </w:instrText>
      </w:r>
      <w:r w:rsidRPr="006B2EA9">
        <w:rPr>
          <w:b/>
          <w:bCs/>
          <w:color w:val="auto"/>
        </w:rPr>
        <w:fldChar w:fldCharType="separate"/>
      </w:r>
      <w:r w:rsidR="00230785">
        <w:rPr>
          <w:b/>
          <w:bCs/>
          <w:noProof/>
          <w:color w:val="auto"/>
        </w:rPr>
        <w:t>10</w:t>
      </w:r>
      <w:r w:rsidRPr="006B2EA9">
        <w:rPr>
          <w:b/>
          <w:bCs/>
          <w:color w:val="auto"/>
        </w:rPr>
        <w:fldChar w:fldCharType="end"/>
      </w:r>
      <w:r w:rsidRPr="006B2EA9">
        <w:rPr>
          <w:color w:val="auto"/>
        </w:rPr>
        <w:t xml:space="preserve"> </w:t>
      </w:r>
      <w:r w:rsidR="003C5D27" w:rsidRPr="006B2EA9">
        <w:rPr>
          <w:color w:val="auto"/>
        </w:rPr>
        <w:t>P</w:t>
      </w:r>
      <w:r w:rsidRPr="006B2EA9">
        <w:rPr>
          <w:color w:val="auto"/>
        </w:rPr>
        <w:t>łytka PCB</w:t>
      </w:r>
      <w:r w:rsidR="00CB4850" w:rsidRPr="006B2EA9">
        <w:rPr>
          <w:color w:val="auto"/>
        </w:rPr>
        <w:t xml:space="preserve"> nadajnika</w:t>
      </w:r>
      <w:r w:rsidR="003C5D27" w:rsidRPr="006B2EA9">
        <w:rPr>
          <w:color w:val="auto"/>
        </w:rPr>
        <w:t xml:space="preserve"> po montażu </w:t>
      </w:r>
    </w:p>
    <w:p w14:paraId="7D48C0DB" w14:textId="45007C59" w:rsidR="00140037" w:rsidRPr="006B2EA9" w:rsidRDefault="00140037" w:rsidP="00B107D4">
      <w:pPr>
        <w:pStyle w:val="Nagwek2"/>
      </w:pPr>
      <w:bookmarkStart w:id="12" w:name="_Toc155225816"/>
      <w:r w:rsidRPr="006B2EA9">
        <w:lastRenderedPageBreak/>
        <w:t>Projekt odbiornika: schemat i funkcje elementów</w:t>
      </w:r>
      <w:bookmarkEnd w:id="12"/>
    </w:p>
    <w:p w14:paraId="4EA3674E" w14:textId="77777777" w:rsidR="007A3B40" w:rsidRPr="006B2EA9" w:rsidRDefault="007A3B40" w:rsidP="007A3B40">
      <w:pPr>
        <w:pStyle w:val="Tekstpodstawowy"/>
        <w:ind w:firstLine="0"/>
      </w:pPr>
    </w:p>
    <w:p w14:paraId="70DC8803" w14:textId="607048BD" w:rsidR="00010958" w:rsidRPr="006B2EA9" w:rsidRDefault="00010958" w:rsidP="005A1532">
      <w:pPr>
        <w:pStyle w:val="Tekstpodstawowy"/>
        <w:rPr>
          <w:b/>
          <w:bCs/>
        </w:rPr>
      </w:pPr>
      <w:r w:rsidRPr="006B2EA9">
        <w:rPr>
          <w:b/>
          <w:bCs/>
        </w:rPr>
        <w:t>Przegląd ogólny</w:t>
      </w:r>
    </w:p>
    <w:p w14:paraId="5369A7A0" w14:textId="6DBFD2FC" w:rsidR="00010958" w:rsidRPr="006B2EA9" w:rsidRDefault="00010958" w:rsidP="005A1532">
      <w:pPr>
        <w:pStyle w:val="Tekstpodstawowy"/>
      </w:pPr>
      <w:r w:rsidRPr="006B2EA9">
        <w:t>Montaż płytki PCB odbiornika był w dużej mierze analogiczny do procesu stosowanego przy nadajniku. Większość użytych elementów oraz ogólny przebieg prac były podobne, co pozwoliło na efektywne wykorzystanie doświadczeń zdobytych podczas montażu nadajnika. Równolegle, zastosowano te same techniki lutowania oraz narzędzia, zapewniając spójność i jakość wykonania.</w:t>
      </w:r>
    </w:p>
    <w:p w14:paraId="1F10017F" w14:textId="77777777" w:rsidR="00900BB5" w:rsidRPr="006B2EA9" w:rsidRDefault="00900BB5" w:rsidP="00010958">
      <w:pPr>
        <w:pStyle w:val="Tekstpodstawowy"/>
        <w:ind w:firstLine="709"/>
      </w:pPr>
    </w:p>
    <w:p w14:paraId="3B5DFDE5" w14:textId="3C9952F7" w:rsidR="001B5231" w:rsidRPr="006B2EA9" w:rsidRDefault="001B5231" w:rsidP="001B5231">
      <w:pPr>
        <w:pStyle w:val="Tekstpodstawowy"/>
        <w:ind w:firstLine="0"/>
        <w:rPr>
          <w:b/>
          <w:bCs/>
        </w:rPr>
      </w:pPr>
      <w:r w:rsidRPr="006B2EA9">
        <w:tab/>
      </w:r>
      <w:r w:rsidRPr="006B2EA9">
        <w:rPr>
          <w:b/>
          <w:bCs/>
        </w:rPr>
        <w:t>Szczegółowy opis kom</w:t>
      </w:r>
      <w:r w:rsidR="00FC0991" w:rsidRPr="006B2EA9">
        <w:rPr>
          <w:b/>
          <w:bCs/>
        </w:rPr>
        <w:t>ponentów</w:t>
      </w:r>
    </w:p>
    <w:p w14:paraId="118136FB" w14:textId="50B91B56" w:rsidR="005527A8" w:rsidRPr="006B2EA9" w:rsidRDefault="009B6496" w:rsidP="009B6496">
      <w:pPr>
        <w:pStyle w:val="Tekstpodstawowy"/>
        <w:numPr>
          <w:ilvl w:val="0"/>
          <w:numId w:val="23"/>
        </w:numPr>
        <w:rPr>
          <w:b/>
          <w:bCs/>
        </w:rPr>
      </w:pPr>
      <w:proofErr w:type="spellStart"/>
      <w:r w:rsidRPr="006B2EA9">
        <w:rPr>
          <w:b/>
          <w:bCs/>
        </w:rPr>
        <w:t>Buzzer</w:t>
      </w:r>
      <w:proofErr w:type="spellEnd"/>
      <w:r w:rsidRPr="006B2EA9">
        <w:rPr>
          <w:b/>
          <w:bCs/>
        </w:rPr>
        <w:t>:</w:t>
      </w:r>
      <w:r w:rsidR="0037316D" w:rsidRPr="006B2EA9">
        <w:rPr>
          <w:b/>
          <w:bCs/>
        </w:rPr>
        <w:t xml:space="preserve"> </w:t>
      </w:r>
      <w:r w:rsidR="0037316D" w:rsidRPr="006B2EA9">
        <w:t xml:space="preserve">W konstrukcji odbiornika zastosowano </w:t>
      </w:r>
      <w:r w:rsidR="008D69E2" w:rsidRPr="006B2EA9">
        <w:t xml:space="preserve">piezoelektryczny </w:t>
      </w:r>
      <w:proofErr w:type="spellStart"/>
      <w:r w:rsidR="008D69E2" w:rsidRPr="006B2EA9">
        <w:t>buzzer</w:t>
      </w:r>
      <w:proofErr w:type="spellEnd"/>
      <w:r w:rsidR="00FF4A45" w:rsidRPr="006B2EA9">
        <w:t xml:space="preserve"> AI-1203B-1P</w:t>
      </w:r>
      <w:r w:rsidR="00314FD0" w:rsidRPr="006B2EA9">
        <w:t xml:space="preserve">, który służy do </w:t>
      </w:r>
      <w:r w:rsidR="00957202" w:rsidRPr="006B2EA9">
        <w:t>sygnalizacji dźwiękowej.</w:t>
      </w:r>
      <w:r w:rsidR="00F86396" w:rsidRPr="006B2EA9">
        <w:t xml:space="preserve"> Jego napięcie znamionowe to 3V, co spełnia warunki </w:t>
      </w:r>
      <w:r w:rsidR="000712A2" w:rsidRPr="006B2EA9">
        <w:t>projektu.</w:t>
      </w:r>
      <w:r w:rsidR="00D97E95" w:rsidRPr="006B2EA9">
        <w:t xml:space="preserve"> Prąd znamionowy wynosi 30mA</w:t>
      </w:r>
      <w:r w:rsidR="0001249D" w:rsidRPr="006B2EA9">
        <w:t xml:space="preserve">, </w:t>
      </w:r>
      <w:r w:rsidR="009A403D" w:rsidRPr="006B2EA9">
        <w:t>a</w:t>
      </w:r>
      <w:r w:rsidR="0001249D" w:rsidRPr="006B2EA9">
        <w:t xml:space="preserve"> cz</w:t>
      </w:r>
      <w:r w:rsidR="009A403D" w:rsidRPr="006B2EA9">
        <w:t xml:space="preserve">ęstotliwość </w:t>
      </w:r>
      <w:r w:rsidR="00744A10" w:rsidRPr="006B2EA9">
        <w:t>dźwięku to</w:t>
      </w:r>
      <w:r w:rsidR="009A403D" w:rsidRPr="006B2EA9">
        <w:t xml:space="preserve"> 2.3kHz.</w:t>
      </w:r>
      <w:r w:rsidR="00510DD9" w:rsidRPr="006B2EA9">
        <w:t xml:space="preserve"> </w:t>
      </w:r>
    </w:p>
    <w:p w14:paraId="46C0DC3F" w14:textId="4280CA83" w:rsidR="00444EEF" w:rsidRPr="00444EEF" w:rsidRDefault="005D23EE" w:rsidP="00444EEF">
      <w:pPr>
        <w:pStyle w:val="Tekstpodstawowy"/>
        <w:numPr>
          <w:ilvl w:val="0"/>
          <w:numId w:val="23"/>
        </w:numPr>
        <w:rPr>
          <w:b/>
          <w:bCs/>
        </w:rPr>
      </w:pPr>
      <w:r w:rsidRPr="006B2EA9">
        <w:rPr>
          <w:b/>
          <w:bCs/>
        </w:rPr>
        <w:t xml:space="preserve">Tranzystor: </w:t>
      </w:r>
      <w:r w:rsidR="00EB5827" w:rsidRPr="006B2EA9">
        <w:t xml:space="preserve">W układzie </w:t>
      </w:r>
      <w:r w:rsidR="006478C2" w:rsidRPr="006B2EA9">
        <w:t>zastosowano</w:t>
      </w:r>
      <w:r w:rsidR="00EB5827" w:rsidRPr="006B2EA9">
        <w:t xml:space="preserve"> tranzystor </w:t>
      </w:r>
      <w:r w:rsidR="0035497D" w:rsidRPr="006B2EA9">
        <w:t>bipolarny 2N3904BU</w:t>
      </w:r>
      <w:r w:rsidR="00FF0D06" w:rsidRPr="006B2EA9">
        <w:t xml:space="preserve">, który </w:t>
      </w:r>
      <w:r w:rsidR="00062356" w:rsidRPr="006B2EA9">
        <w:t xml:space="preserve">pełni funkcję </w:t>
      </w:r>
      <w:r w:rsidR="007B5AC1" w:rsidRPr="006B2EA9">
        <w:t xml:space="preserve">sterowania </w:t>
      </w:r>
      <w:proofErr w:type="spellStart"/>
      <w:r w:rsidR="007B5AC1" w:rsidRPr="006B2EA9">
        <w:t>buzzerem</w:t>
      </w:r>
      <w:proofErr w:type="spellEnd"/>
      <w:r w:rsidR="007749FB" w:rsidRPr="006B2EA9">
        <w:t xml:space="preserve"> w odbiorniku.</w:t>
      </w:r>
      <w:r w:rsidR="00E83DF9" w:rsidRPr="006B2EA9">
        <w:t xml:space="preserve"> Wykorzystanie tego elementu było konieczne, aby zapewnić wyższy prąd kolektora niezbędny do aktywacji </w:t>
      </w:r>
      <w:proofErr w:type="spellStart"/>
      <w:r w:rsidR="00E83DF9" w:rsidRPr="006B2EA9">
        <w:t>buzzera</w:t>
      </w:r>
      <w:proofErr w:type="spellEnd"/>
      <w:r w:rsidR="00E83DF9" w:rsidRPr="006B2EA9">
        <w:t>.</w:t>
      </w:r>
    </w:p>
    <w:p w14:paraId="3DAA80C5" w14:textId="24E8ECE6" w:rsidR="00B2770E" w:rsidRPr="006B2EA9" w:rsidRDefault="00111DD8" w:rsidP="009B6496">
      <w:pPr>
        <w:pStyle w:val="Tekstpodstawowy"/>
        <w:numPr>
          <w:ilvl w:val="0"/>
          <w:numId w:val="23"/>
        </w:numPr>
        <w:rPr>
          <w:b/>
          <w:bCs/>
        </w:rPr>
      </w:pPr>
      <w:r w:rsidRPr="006B2EA9">
        <w:rPr>
          <w:b/>
          <w:bCs/>
        </w:rPr>
        <w:t xml:space="preserve">Rezystor (R6): </w:t>
      </w:r>
      <w:r w:rsidR="00BB3B03" w:rsidRPr="006B2EA9">
        <w:t>Zadaniem rezystora jest zapewnienie odpowiedniego prądu bazy dla tranzystora</w:t>
      </w:r>
      <w:r w:rsidR="00E54E59" w:rsidRPr="006B2EA9">
        <w:t>, który jest niezbędny do jego aktywacji i umożliwienia przepływu prądu kolektora.</w:t>
      </w:r>
    </w:p>
    <w:p w14:paraId="2EB4B7DB" w14:textId="3856F606" w:rsidR="007C7A58" w:rsidRPr="006B2EA9" w:rsidRDefault="00B64503" w:rsidP="00B64503">
      <w:pPr>
        <w:pStyle w:val="Tekstpodstawowy"/>
        <w:ind w:left="709" w:firstLine="0"/>
      </w:pPr>
      <w:r w:rsidRPr="006B2EA9">
        <w:t>Pozostałe elementy</w:t>
      </w:r>
      <w:r w:rsidR="00956237" w:rsidRPr="006B2EA9">
        <w:t xml:space="preserve"> w układzie są jednakowe jak w projekcie nadajnika</w:t>
      </w:r>
      <w:r w:rsidR="00314A0C">
        <w:t xml:space="preserve"> [1</w:t>
      </w:r>
      <w:r w:rsidR="00152281">
        <w:t>2</w:t>
      </w:r>
      <w:r w:rsidR="00314A0C">
        <w:t xml:space="preserve">] </w:t>
      </w:r>
      <w:r w:rsidR="0003015B">
        <w:t>[1</w:t>
      </w:r>
      <w:r w:rsidR="00152281">
        <w:t>3</w:t>
      </w:r>
      <w:r w:rsidR="0003015B">
        <w:t>]</w:t>
      </w:r>
      <w:r w:rsidR="00956237" w:rsidRPr="006B2EA9">
        <w:t>.</w:t>
      </w:r>
    </w:p>
    <w:p w14:paraId="013EBD11" w14:textId="77777777" w:rsidR="00956237" w:rsidRPr="006B2EA9" w:rsidRDefault="00956237" w:rsidP="00B64503">
      <w:pPr>
        <w:pStyle w:val="Tekstpodstawowy"/>
        <w:ind w:left="709" w:firstLine="0"/>
      </w:pPr>
    </w:p>
    <w:p w14:paraId="231C91C8" w14:textId="0432FE91" w:rsidR="00B16ED9" w:rsidRDefault="00A7280D" w:rsidP="005A1532">
      <w:pPr>
        <w:pStyle w:val="Tekstpodstawowy"/>
        <w:rPr>
          <w:b/>
          <w:bCs/>
        </w:rPr>
      </w:pPr>
      <w:r w:rsidRPr="005A1532">
        <w:rPr>
          <w:b/>
          <w:bCs/>
        </w:rPr>
        <w:t>Obliczenie prądu bazy</w:t>
      </w:r>
    </w:p>
    <w:p w14:paraId="0526440D" w14:textId="77777777" w:rsidR="00AE41AB" w:rsidRPr="005A1532" w:rsidRDefault="00AE41AB" w:rsidP="005A1532">
      <w:pPr>
        <w:pStyle w:val="Tekstpodstawowy"/>
        <w:rPr>
          <w:b/>
          <w:bCs/>
        </w:rPr>
      </w:pPr>
    </w:p>
    <w:p w14:paraId="7B24B665" w14:textId="1BF18685" w:rsidR="00E77001" w:rsidRDefault="004A1D74" w:rsidP="00ED33C0">
      <w:pPr>
        <w:pStyle w:val="Tekstpodstawowy"/>
        <w:ind w:firstLine="709"/>
        <w:jc w:val="center"/>
      </w:pPr>
      <m:oMath>
        <m:sSub>
          <m:sSubPr>
            <m:ctrlPr>
              <w:rPr>
                <w:rFonts w:ascii="Cambria Math" w:hAnsi="Cambria Math"/>
                <w:i/>
              </w:rPr>
            </m:ctrlPr>
          </m:sSubPr>
          <m:e>
            <m:r>
              <w:rPr>
                <w:rFonts w:ascii="Cambria Math" w:hAnsi="Cambria Math"/>
              </w:rPr>
              <m:t>I</m:t>
            </m:r>
          </m:e>
          <m:sub>
            <m:r>
              <w:rPr>
                <w:rFonts w:ascii="Cambria Math" w:hAnsi="Cambria Math"/>
              </w:rPr>
              <m:t>B</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C</m:t>
                </m:r>
              </m:sub>
            </m:sSub>
          </m:num>
          <m:den>
            <m:r>
              <m:rPr>
                <m:sty m:val="p"/>
              </m:rPr>
              <w:rPr>
                <w:rFonts w:ascii="Cambria Math" w:hAnsi="Cambria Math"/>
              </w:rPr>
              <m:t>β</m:t>
            </m:r>
          </m:den>
        </m:f>
        <m:r>
          <w:rPr>
            <w:rFonts w:ascii="Cambria Math" w:hAnsi="Cambria Math"/>
          </w:rPr>
          <m:t>=</m:t>
        </m:r>
        <m:f>
          <m:fPr>
            <m:ctrlPr>
              <w:rPr>
                <w:rFonts w:ascii="Cambria Math" w:hAnsi="Cambria Math"/>
                <w:i/>
              </w:rPr>
            </m:ctrlPr>
          </m:fPr>
          <m:num>
            <m:r>
              <w:rPr>
                <w:rFonts w:ascii="Cambria Math" w:hAnsi="Cambria Math"/>
              </w:rPr>
              <m:t>30</m:t>
            </m:r>
            <m:r>
              <w:rPr>
                <w:rFonts w:ascii="Cambria Math" w:hAnsi="Cambria Math"/>
              </w:rPr>
              <m:t>mA</m:t>
            </m:r>
          </m:num>
          <m:den>
            <m:r>
              <w:rPr>
                <w:rFonts w:ascii="Cambria Math" w:hAnsi="Cambria Math"/>
              </w:rPr>
              <m:t>100</m:t>
            </m:r>
          </m:den>
        </m:f>
        <m:r>
          <w:rPr>
            <w:rFonts w:ascii="Cambria Math" w:hAnsi="Cambria Math"/>
          </w:rPr>
          <m:t>=0.3</m:t>
        </m:r>
        <m:r>
          <w:rPr>
            <w:rFonts w:ascii="Cambria Math" w:hAnsi="Cambria Math"/>
          </w:rPr>
          <m:t>mA</m:t>
        </m:r>
      </m:oMath>
      <w:r w:rsidR="00ED33C0" w:rsidRPr="006B2EA9">
        <w:t>,</w:t>
      </w:r>
    </w:p>
    <w:p w14:paraId="21479F5A" w14:textId="77777777" w:rsidR="00AE41AB" w:rsidRPr="006B2EA9" w:rsidRDefault="00AE41AB" w:rsidP="00ED33C0">
      <w:pPr>
        <w:pStyle w:val="Tekstpodstawowy"/>
        <w:ind w:firstLine="709"/>
        <w:jc w:val="center"/>
      </w:pPr>
    </w:p>
    <w:p w14:paraId="7F90B8A4" w14:textId="77777777" w:rsidR="003D71C6" w:rsidRDefault="2396266B" w:rsidP="00ED33C0">
      <w:pPr>
        <w:pStyle w:val="Tekstpodstawowy"/>
        <w:ind w:firstLine="0"/>
        <w:jc w:val="left"/>
      </w:pPr>
      <w:commentRangeStart w:id="13"/>
      <w:r w:rsidRPr="006B2EA9">
        <w:t>gdzie:</w:t>
      </w:r>
      <w:r w:rsidR="003D71C6">
        <w:tab/>
      </w:r>
      <w:r w:rsidR="003D71C6">
        <w:tab/>
      </w:r>
      <w:r w:rsidRPr="006B2EA9">
        <w:t xml:space="preserve"> </w:t>
      </w:r>
      <m:oMath>
        <m:sSub>
          <m:sSubPr>
            <m:ctrlPr>
              <w:rPr>
                <w:rFonts w:ascii="Cambria Math" w:hAnsi="Cambria Math"/>
                <w:i/>
              </w:rPr>
            </m:ctrlPr>
          </m:sSubPr>
          <m:e>
            <m:r>
              <w:rPr>
                <w:rFonts w:ascii="Cambria Math" w:hAnsi="Cambria Math"/>
              </w:rPr>
              <m:t>I</m:t>
            </m:r>
          </m:e>
          <m:sub>
            <m:r>
              <w:rPr>
                <w:rFonts w:ascii="Cambria Math" w:hAnsi="Cambria Math"/>
              </w:rPr>
              <m:t>B</m:t>
            </m:r>
          </m:sub>
        </m:sSub>
        <m:r>
          <w:rPr>
            <w:rFonts w:ascii="Cambria Math" w:hAnsi="Cambria Math"/>
          </w:rPr>
          <m:t>-</m:t>
        </m:r>
      </m:oMath>
      <w:r w:rsidR="78CEEB67" w:rsidRPr="006B2EA9">
        <w:t xml:space="preserve"> prąd bazy,</w:t>
      </w:r>
    </w:p>
    <w:p w14:paraId="754665F0" w14:textId="77777777" w:rsidR="00D876B3" w:rsidRDefault="78CEEB67" w:rsidP="00ED33C0">
      <w:pPr>
        <w:pStyle w:val="Tekstpodstawowy"/>
        <w:ind w:firstLine="0"/>
        <w:jc w:val="left"/>
      </w:pPr>
      <w:r w:rsidRPr="006B2EA9">
        <w:t xml:space="preserve"> </w:t>
      </w:r>
      <m:oMath>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m:t>
        </m:r>
      </m:oMath>
      <w:r w:rsidRPr="006B2EA9">
        <w:t xml:space="preserve"> prąd kole</w:t>
      </w:r>
      <w:commentRangeEnd w:id="13"/>
      <w:r w:rsidR="00ED33C0">
        <w:commentReference w:id="13"/>
      </w:r>
      <w:r w:rsidRPr="006B2EA9">
        <w:t>ktora</w:t>
      </w:r>
      <w:r w:rsidR="49E1FB24" w:rsidRPr="006B2EA9">
        <w:t xml:space="preserve"> (prąd </w:t>
      </w:r>
      <w:r w:rsidR="5C658D19" w:rsidRPr="006B2EA9">
        <w:t xml:space="preserve">znamionowy </w:t>
      </w:r>
      <w:proofErr w:type="spellStart"/>
      <w:r w:rsidR="5C658D19" w:rsidRPr="006B2EA9">
        <w:t>buzzera</w:t>
      </w:r>
      <w:proofErr w:type="spellEnd"/>
      <w:r w:rsidR="5C658D19" w:rsidRPr="006B2EA9">
        <w:t>)</w:t>
      </w:r>
      <w:r w:rsidRPr="006B2EA9">
        <w:t>,</w:t>
      </w:r>
    </w:p>
    <w:p w14:paraId="0ABDB66D" w14:textId="73DD6259" w:rsidR="00ED33C0" w:rsidRPr="006B2EA9" w:rsidRDefault="28D36524" w:rsidP="00ED33C0">
      <w:pPr>
        <w:pStyle w:val="Tekstpodstawowy"/>
        <w:ind w:firstLine="0"/>
        <w:jc w:val="left"/>
      </w:pPr>
      <w:r w:rsidRPr="006B2EA9">
        <w:t xml:space="preserve"> β </w:t>
      </w:r>
      <m:oMath>
        <m:r>
          <w:rPr>
            <w:rFonts w:ascii="Cambria Math" w:hAnsi="Cambria Math"/>
          </w:rPr>
          <m:t>-</m:t>
        </m:r>
      </m:oMath>
      <w:r w:rsidRPr="006B2EA9">
        <w:t xml:space="preserve"> wzmocnienie prądowe tranzystora</w:t>
      </w:r>
      <w:r w:rsidR="00D876B3">
        <w:t>.</w:t>
      </w:r>
    </w:p>
    <w:p w14:paraId="05FF903E" w14:textId="77777777" w:rsidR="00F46C1E" w:rsidRDefault="00F46C1E" w:rsidP="00580DFF">
      <w:pPr>
        <w:pStyle w:val="Tekstpodstawowy"/>
        <w:ind w:firstLine="709"/>
      </w:pPr>
    </w:p>
    <w:p w14:paraId="379EE0B6" w14:textId="77777777" w:rsidR="00AE41AB" w:rsidRPr="006B2EA9" w:rsidRDefault="00AE41AB" w:rsidP="00580DFF">
      <w:pPr>
        <w:pStyle w:val="Tekstpodstawowy"/>
        <w:ind w:firstLine="709"/>
      </w:pPr>
    </w:p>
    <w:p w14:paraId="33A2FFBE" w14:textId="44E05023" w:rsidR="00C07853" w:rsidRDefault="004B38DF" w:rsidP="005A1532">
      <w:pPr>
        <w:pStyle w:val="Tekstpodstawowy"/>
        <w:rPr>
          <w:b/>
          <w:bCs/>
        </w:rPr>
      </w:pPr>
      <w:r w:rsidRPr="005A1532">
        <w:rPr>
          <w:b/>
          <w:bCs/>
        </w:rPr>
        <w:lastRenderedPageBreak/>
        <w:t>Obliczenie wartości rezystora bazy</w:t>
      </w:r>
    </w:p>
    <w:p w14:paraId="0377E46B" w14:textId="77777777" w:rsidR="00FA5F0A" w:rsidRPr="005A1532" w:rsidRDefault="00FA5F0A" w:rsidP="005A1532">
      <w:pPr>
        <w:pStyle w:val="Tekstpodstawowy"/>
        <w:rPr>
          <w:b/>
          <w:bCs/>
        </w:rPr>
      </w:pPr>
    </w:p>
    <w:p w14:paraId="776550C3" w14:textId="600B4723" w:rsidR="002746F1" w:rsidRDefault="004A1D74" w:rsidP="00981E8E">
      <w:pPr>
        <w:pStyle w:val="Tekstpodstawowy"/>
        <w:ind w:firstLine="709"/>
        <w:jc w:val="center"/>
      </w:pPr>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BE</m:t>
                </m:r>
              </m:sub>
            </m:sSub>
          </m:num>
          <m:den>
            <m:sSub>
              <m:sSubPr>
                <m:ctrlPr>
                  <w:rPr>
                    <w:rFonts w:ascii="Cambria Math" w:hAnsi="Cambria Math"/>
                    <w:i/>
                  </w:rPr>
                </m:ctrlPr>
              </m:sSubPr>
              <m:e>
                <m:r>
                  <w:rPr>
                    <w:rFonts w:ascii="Cambria Math" w:hAnsi="Cambria Math"/>
                  </w:rPr>
                  <m:t>I</m:t>
                </m:r>
              </m:e>
              <m:sub>
                <m:r>
                  <w:rPr>
                    <w:rFonts w:ascii="Cambria Math" w:hAnsi="Cambria Math"/>
                  </w:rPr>
                  <m:t>B</m:t>
                </m:r>
              </m:sub>
            </m:sSub>
          </m:den>
        </m:f>
        <m:r>
          <w:rPr>
            <w:rFonts w:ascii="Cambria Math" w:hAnsi="Cambria Math"/>
          </w:rPr>
          <m:t>=</m:t>
        </m:r>
        <m:f>
          <m:fPr>
            <m:ctrlPr>
              <w:rPr>
                <w:rFonts w:ascii="Cambria Math" w:hAnsi="Cambria Math"/>
                <w:i/>
              </w:rPr>
            </m:ctrlPr>
          </m:fPr>
          <m:num>
            <m:r>
              <w:rPr>
                <w:rFonts w:ascii="Cambria Math" w:hAnsi="Cambria Math"/>
              </w:rPr>
              <m:t>3</m:t>
            </m:r>
            <m:r>
              <w:rPr>
                <w:rFonts w:ascii="Cambria Math" w:hAnsi="Cambria Math"/>
              </w:rPr>
              <m:t>V</m:t>
            </m:r>
            <m:r>
              <w:rPr>
                <w:rFonts w:ascii="Cambria Math" w:hAnsi="Cambria Math"/>
              </w:rPr>
              <m:t>-</m:t>
            </m:r>
            <m:r>
              <w:rPr>
                <w:rFonts w:ascii="Cambria Math" w:hAnsi="Cambria Math"/>
              </w:rPr>
              <m:t>0.7</m:t>
            </m:r>
            <m:r>
              <w:rPr>
                <w:rFonts w:ascii="Cambria Math" w:hAnsi="Cambria Math"/>
              </w:rPr>
              <m:t>V</m:t>
            </m:r>
          </m:num>
          <m:den>
            <m:r>
              <w:rPr>
                <w:rFonts w:ascii="Cambria Math" w:hAnsi="Cambria Math"/>
              </w:rPr>
              <m:t>0.3</m:t>
            </m:r>
            <m:r>
              <w:rPr>
                <w:rFonts w:ascii="Cambria Math" w:hAnsi="Cambria Math"/>
              </w:rPr>
              <m:t>mA</m:t>
            </m:r>
          </m:den>
        </m:f>
        <m:r>
          <w:rPr>
            <w:rFonts w:ascii="Cambria Math" w:hAnsi="Cambria Math"/>
          </w:rPr>
          <m:t>=7667</m:t>
        </m:r>
        <m:r>
          <w:rPr>
            <w:rFonts w:ascii="Cambria Math" w:hAnsi="Cambria Math"/>
          </w:rPr>
          <m:t>Ω</m:t>
        </m:r>
      </m:oMath>
      <w:r w:rsidR="00981E8E" w:rsidRPr="006B2EA9">
        <w:t>,</w:t>
      </w:r>
    </w:p>
    <w:p w14:paraId="0F81282C" w14:textId="77777777" w:rsidR="00FA5F0A" w:rsidRPr="006B2EA9" w:rsidRDefault="00FA5F0A" w:rsidP="00981E8E">
      <w:pPr>
        <w:pStyle w:val="Tekstpodstawowy"/>
        <w:ind w:firstLine="709"/>
        <w:jc w:val="center"/>
      </w:pPr>
    </w:p>
    <w:p w14:paraId="418F90C1" w14:textId="77777777" w:rsidR="00D75AAC" w:rsidRDefault="00B479C1" w:rsidP="00B479C1">
      <w:pPr>
        <w:pStyle w:val="Tekstpodstawowy"/>
        <w:ind w:firstLine="0"/>
      </w:pPr>
      <w:r w:rsidRPr="006B2EA9">
        <w:t>gdzie:</w:t>
      </w:r>
      <w:r w:rsidR="00D75AAC">
        <w:tab/>
      </w:r>
      <w:r w:rsidR="00D75AAC">
        <w:tab/>
      </w:r>
      <w:r w:rsidRPr="006B2EA9">
        <w:t xml:space="preserve"> </w:t>
      </w:r>
      <m:oMath>
        <m:sSub>
          <m:sSubPr>
            <m:ctrlPr>
              <w:rPr>
                <w:rFonts w:ascii="Cambria Math" w:hAnsi="Cambria Math"/>
                <w:i/>
              </w:rPr>
            </m:ctrlPr>
          </m:sSubPr>
          <m:e>
            <m:r>
              <w:rPr>
                <w:rFonts w:ascii="Cambria Math" w:hAnsi="Cambria Math"/>
              </w:rPr>
              <m:t>V</m:t>
            </m:r>
          </m:e>
          <m:sub>
            <m:r>
              <w:rPr>
                <w:rFonts w:ascii="Cambria Math" w:hAnsi="Cambria Math"/>
              </w:rPr>
              <m:t>CC</m:t>
            </m:r>
          </m:sub>
        </m:sSub>
      </m:oMath>
      <w:r w:rsidRPr="006B2EA9">
        <w:t xml:space="preserve"> – napięcie zasilania</w:t>
      </w:r>
      <w:r w:rsidR="00274042" w:rsidRPr="006B2EA9">
        <w:t>,</w:t>
      </w:r>
    </w:p>
    <w:p w14:paraId="15087347" w14:textId="77777777" w:rsidR="00D75AAC" w:rsidRDefault="00274042" w:rsidP="00B479C1">
      <w:pPr>
        <w:pStyle w:val="Tekstpodstawowy"/>
        <w:ind w:firstLine="0"/>
      </w:pPr>
      <w:r w:rsidRPr="006B2EA9">
        <w:t xml:space="preserve"> </w:t>
      </w:r>
      <m:oMath>
        <m:sSub>
          <m:sSubPr>
            <m:ctrlPr>
              <w:rPr>
                <w:rFonts w:ascii="Cambria Math" w:hAnsi="Cambria Math"/>
                <w:i/>
              </w:rPr>
            </m:ctrlPr>
          </m:sSubPr>
          <m:e>
            <m:r>
              <w:rPr>
                <w:rFonts w:ascii="Cambria Math" w:hAnsi="Cambria Math"/>
              </w:rPr>
              <m:t>V</m:t>
            </m:r>
          </m:e>
          <m:sub>
            <m:r>
              <w:rPr>
                <w:rFonts w:ascii="Cambria Math" w:hAnsi="Cambria Math"/>
              </w:rPr>
              <m:t>BE</m:t>
            </m:r>
          </m:sub>
        </m:sSub>
        <m:r>
          <w:rPr>
            <w:rFonts w:ascii="Cambria Math" w:hAnsi="Cambria Math"/>
          </w:rPr>
          <m:t>-</m:t>
        </m:r>
      </m:oMath>
      <w:r w:rsidRPr="006B2EA9">
        <w:t xml:space="preserve"> spadek napięcia na złączu baza-emiter</w:t>
      </w:r>
      <w:r w:rsidR="000B1B52" w:rsidRPr="006B2EA9">
        <w:t>,</w:t>
      </w:r>
    </w:p>
    <w:p w14:paraId="131E60D1" w14:textId="6A24B8A8" w:rsidR="007F3276" w:rsidRDefault="000B1B52" w:rsidP="007F3276">
      <w:pPr>
        <w:pStyle w:val="Tekstpodstawowy"/>
        <w:ind w:firstLine="0"/>
      </w:pPr>
      <w:r w:rsidRPr="006B2EA9">
        <w:t xml:space="preserve"> </w:t>
      </w:r>
      <m:oMath>
        <m:sSub>
          <m:sSubPr>
            <m:ctrlPr>
              <w:rPr>
                <w:rFonts w:ascii="Cambria Math" w:hAnsi="Cambria Math"/>
                <w:i/>
              </w:rPr>
            </m:ctrlPr>
          </m:sSubPr>
          <m:e>
            <m:r>
              <w:rPr>
                <w:rFonts w:ascii="Cambria Math" w:hAnsi="Cambria Math"/>
              </w:rPr>
              <m:t>I</m:t>
            </m:r>
          </m:e>
          <m:sub>
            <m:r>
              <w:rPr>
                <w:rFonts w:ascii="Cambria Math" w:hAnsi="Cambria Math"/>
              </w:rPr>
              <m:t>B</m:t>
            </m:r>
          </m:sub>
        </m:sSub>
        <m:r>
          <w:rPr>
            <w:rFonts w:ascii="Cambria Math" w:hAnsi="Cambria Math"/>
          </w:rPr>
          <m:t>-</m:t>
        </m:r>
      </m:oMath>
      <w:r w:rsidRPr="006B2EA9">
        <w:t xml:space="preserve"> prąd bazy.</w:t>
      </w:r>
    </w:p>
    <w:p w14:paraId="2F976BFE" w14:textId="77777777" w:rsidR="00FA5F0A" w:rsidRPr="006B2EA9" w:rsidRDefault="00FA5F0A" w:rsidP="007F3276">
      <w:pPr>
        <w:pStyle w:val="Tekstpodstawowy"/>
        <w:ind w:firstLine="0"/>
      </w:pPr>
    </w:p>
    <w:p w14:paraId="1ACD442C" w14:textId="77777777" w:rsidR="007A3B40" w:rsidRPr="006B2EA9" w:rsidRDefault="005527A8" w:rsidP="007A3B40">
      <w:pPr>
        <w:pStyle w:val="Tekstpodstawowy"/>
        <w:keepNext/>
      </w:pPr>
      <w:r w:rsidRPr="006B2EA9">
        <w:rPr>
          <w:noProof/>
        </w:rPr>
        <w:drawing>
          <wp:inline distT="0" distB="0" distL="0" distR="0" wp14:anchorId="6C39C2A8" wp14:editId="147D0DC5">
            <wp:extent cx="5760085" cy="3625850"/>
            <wp:effectExtent l="0" t="0" r="0" b="0"/>
            <wp:docPr id="597613454" name="Obraz 597613454" descr="Obraz zawierający tekst, diagram, Plan,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13454" name="Obraz 1" descr="Obraz zawierający tekst, diagram, Plan, wykres&#10;&#10;Opis wygenerowany automatycznie"/>
                    <pic:cNvPicPr/>
                  </pic:nvPicPr>
                  <pic:blipFill>
                    <a:blip r:embed="rId29"/>
                    <a:stretch>
                      <a:fillRect/>
                    </a:stretch>
                  </pic:blipFill>
                  <pic:spPr>
                    <a:xfrm>
                      <a:off x="0" y="0"/>
                      <a:ext cx="5760085" cy="3625850"/>
                    </a:xfrm>
                    <a:prstGeom prst="rect">
                      <a:avLst/>
                    </a:prstGeom>
                  </pic:spPr>
                </pic:pic>
              </a:graphicData>
            </a:graphic>
          </wp:inline>
        </w:drawing>
      </w:r>
    </w:p>
    <w:p w14:paraId="0D1E58BE" w14:textId="74F41CC4" w:rsidR="007A3B40" w:rsidRDefault="007A3B40" w:rsidP="00D75AAC">
      <w:pPr>
        <w:pStyle w:val="Legenda"/>
        <w:jc w:val="center"/>
        <w:rPr>
          <w:color w:val="auto"/>
        </w:rPr>
      </w:pPr>
      <w:r w:rsidRPr="006B2EA9">
        <w:rPr>
          <w:b/>
          <w:bCs/>
          <w:color w:val="auto"/>
        </w:rPr>
        <w:t xml:space="preserve">Rys. </w:t>
      </w:r>
      <w:r w:rsidRPr="006B2EA9">
        <w:rPr>
          <w:b/>
          <w:bCs/>
          <w:color w:val="auto"/>
        </w:rPr>
        <w:fldChar w:fldCharType="begin"/>
      </w:r>
      <w:r w:rsidRPr="006B2EA9">
        <w:rPr>
          <w:b/>
          <w:bCs/>
          <w:color w:val="auto"/>
        </w:rPr>
        <w:instrText xml:space="preserve"> SEQ Rys. \* ARABIC </w:instrText>
      </w:r>
      <w:r w:rsidRPr="006B2EA9">
        <w:rPr>
          <w:b/>
          <w:bCs/>
          <w:color w:val="auto"/>
        </w:rPr>
        <w:fldChar w:fldCharType="separate"/>
      </w:r>
      <w:r w:rsidR="00230785">
        <w:rPr>
          <w:b/>
          <w:bCs/>
          <w:noProof/>
          <w:color w:val="auto"/>
        </w:rPr>
        <w:t>11</w:t>
      </w:r>
      <w:r w:rsidRPr="006B2EA9">
        <w:rPr>
          <w:b/>
          <w:bCs/>
          <w:color w:val="auto"/>
        </w:rPr>
        <w:fldChar w:fldCharType="end"/>
      </w:r>
      <w:r w:rsidRPr="006B2EA9">
        <w:rPr>
          <w:color w:val="auto"/>
        </w:rPr>
        <w:t xml:space="preserve"> Schemat </w:t>
      </w:r>
      <w:r w:rsidR="00290E5C" w:rsidRPr="006B2EA9">
        <w:rPr>
          <w:color w:val="auto"/>
        </w:rPr>
        <w:t xml:space="preserve">elektroniczny odbiornika wykonany </w:t>
      </w:r>
      <w:r w:rsidR="00460A55" w:rsidRPr="006B2EA9">
        <w:rPr>
          <w:color w:val="auto"/>
        </w:rPr>
        <w:t xml:space="preserve">w programie </w:t>
      </w:r>
      <w:proofErr w:type="spellStart"/>
      <w:r w:rsidR="00460A55" w:rsidRPr="006B2EA9">
        <w:rPr>
          <w:color w:val="auto"/>
        </w:rPr>
        <w:t>KiCAD</w:t>
      </w:r>
      <w:proofErr w:type="spellEnd"/>
    </w:p>
    <w:p w14:paraId="08CC4819" w14:textId="77777777" w:rsidR="00FA5F0A" w:rsidRPr="00FA5F0A" w:rsidRDefault="00FA5F0A" w:rsidP="00FA5F0A"/>
    <w:p w14:paraId="603A8D40" w14:textId="3DA20ECB" w:rsidR="00A200F1" w:rsidRPr="006B2EA9" w:rsidRDefault="00D25D4D" w:rsidP="005A1532">
      <w:pPr>
        <w:pStyle w:val="Tekstpodstawowy"/>
        <w:rPr>
          <w:b/>
          <w:bCs/>
        </w:rPr>
      </w:pPr>
      <w:r w:rsidRPr="006B2EA9">
        <w:rPr>
          <w:b/>
          <w:bCs/>
        </w:rPr>
        <w:t>Layout PCB</w:t>
      </w:r>
    </w:p>
    <w:p w14:paraId="03629142" w14:textId="52F53F51" w:rsidR="00D25D4D" w:rsidRPr="006B2EA9" w:rsidRDefault="5FEC265E" w:rsidP="005A1532">
      <w:pPr>
        <w:pStyle w:val="Tekstpodstawowy"/>
      </w:pPr>
      <w:r>
        <w:t xml:space="preserve">W projekcie layoutu PCB odbiornika zastosowano podobne zasady co w przypadku </w:t>
      </w:r>
      <w:del w:id="14" w:author="Łukasz Krzak" w:date="2023-12-29T11:06:00Z">
        <w:r w:rsidR="004D56D9" w:rsidDel="5FEC265E">
          <w:delText xml:space="preserve"> </w:delText>
        </w:r>
      </w:del>
      <w:r>
        <w:t>nadajnik</w:t>
      </w:r>
      <w:r w:rsidR="79C9B1DF">
        <w:t xml:space="preserve">a. </w:t>
      </w:r>
      <w:r w:rsidR="13082850">
        <w:t>Przyjęto ścieżki o szerokości 0.4 mm dla linii zasilających, natomiast ścieżki o szerokości 0.2 mm były przeznaczone do standardowych połączeń sygnałowych</w:t>
      </w:r>
      <w:r w:rsidR="00107E70">
        <w:t>.</w:t>
      </w:r>
    </w:p>
    <w:p w14:paraId="7A6FA569" w14:textId="5D7C5CBC" w:rsidR="00CA1671" w:rsidRPr="006B2EA9" w:rsidRDefault="00CA1671" w:rsidP="00785192">
      <w:pPr>
        <w:pStyle w:val="Tekstpodstawowy"/>
        <w:ind w:firstLine="0"/>
      </w:pPr>
      <w:r w:rsidRPr="006B2EA9">
        <w:tab/>
      </w:r>
    </w:p>
    <w:p w14:paraId="59FDDDEB" w14:textId="058CDA70" w:rsidR="003E6CC5" w:rsidRPr="006B2EA9" w:rsidRDefault="000656FD" w:rsidP="005A1532">
      <w:pPr>
        <w:pStyle w:val="Tekstpodstawowy"/>
      </w:pPr>
      <w:r w:rsidRPr="006B2EA9">
        <w:t>Centralne umiejscowienie modułu RAK3172 na płytce PCB umożliwiło efektywne rozprowadzenie ścieżek do wszystkich elementów zewnętrznych. Taka organizacja layoutu sprzyjała prostocie montażu i minimalizacji długości połączeń</w:t>
      </w:r>
      <w:r w:rsidR="002005F5" w:rsidRPr="006B2EA9">
        <w:t>.</w:t>
      </w:r>
      <w:r w:rsidR="007C3E08" w:rsidRPr="006B2EA9">
        <w:t xml:space="preserve"> </w:t>
      </w:r>
      <w:r w:rsidR="003E6CC5" w:rsidRPr="006B2EA9">
        <w:t xml:space="preserve">W projekcie uwzględniono dwa </w:t>
      </w:r>
      <w:r w:rsidR="003E6CC5" w:rsidRPr="006B2EA9">
        <w:lastRenderedPageBreak/>
        <w:t>otwory montażowe o średnicy 2mm, odpowiadające dwóm otworom w obudowie odbiornika. Dzięki temu zabezpieczono mocowanie płytki w sposób umożliwiający łatwą instalację i stabilne utrzymanie PCB w obudowie urządzenia.</w:t>
      </w:r>
    </w:p>
    <w:p w14:paraId="2B863B3B" w14:textId="77777777" w:rsidR="001E222D" w:rsidRPr="006B2EA9" w:rsidRDefault="001E222D" w:rsidP="00785192">
      <w:pPr>
        <w:pStyle w:val="Tekstpodstawowy"/>
        <w:ind w:firstLine="0"/>
      </w:pPr>
    </w:p>
    <w:p w14:paraId="747157C3" w14:textId="09199F72" w:rsidR="001E222D" w:rsidRPr="006B2EA9" w:rsidRDefault="325498B7" w:rsidP="005A1532">
      <w:pPr>
        <w:pStyle w:val="Tekstpodstawowy"/>
      </w:pPr>
      <w:r>
        <w:t xml:space="preserve">Podobnie jak w nadajniku, </w:t>
      </w:r>
      <w:r w:rsidR="24C0C1F6">
        <w:t xml:space="preserve">na spodniej stronie PCB </w:t>
      </w:r>
      <w:r w:rsidR="674628BA">
        <w:t>dodano poligon</w:t>
      </w:r>
      <w:r w:rsidR="24C0C1F6">
        <w:t xml:space="preserve"> masy, co jest standardową praktyką mającą na celu poprawę odprowadzania ciepła oraz ochronę przed zakłóceniami elektromagnetycznymi.</w:t>
      </w:r>
    </w:p>
    <w:p w14:paraId="09C7C7D8" w14:textId="03ED0C88" w:rsidR="00FE2916" w:rsidRPr="006B2EA9" w:rsidRDefault="00FE2916" w:rsidP="00785192">
      <w:pPr>
        <w:pStyle w:val="Tekstpodstawowy"/>
        <w:ind w:firstLine="0"/>
      </w:pPr>
    </w:p>
    <w:p w14:paraId="1F0BFBEE" w14:textId="77777777" w:rsidR="00FE2916" w:rsidRPr="006B2EA9" w:rsidRDefault="00613499" w:rsidP="00FE2916">
      <w:pPr>
        <w:pStyle w:val="Tekstpodstawowy"/>
        <w:keepNext/>
        <w:ind w:firstLine="0"/>
      </w:pPr>
      <w:r w:rsidRPr="006B2EA9">
        <w:rPr>
          <w:noProof/>
        </w:rPr>
        <w:drawing>
          <wp:inline distT="0" distB="0" distL="0" distR="0" wp14:anchorId="3F8CDBD0" wp14:editId="21420487">
            <wp:extent cx="5760085" cy="2807335"/>
            <wp:effectExtent l="0" t="0" r="0" b="0"/>
            <wp:docPr id="851964669" name="Obraz 851964669" descr="Obraz zawierający zrzut ekranu, tekst, diagram, obwó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64669" name="Obraz 1" descr="Obraz zawierający zrzut ekranu, tekst, diagram, obwód&#10;&#10;Opis wygenerowany automatycznie"/>
                    <pic:cNvPicPr/>
                  </pic:nvPicPr>
                  <pic:blipFill>
                    <a:blip r:embed="rId30"/>
                    <a:stretch>
                      <a:fillRect/>
                    </a:stretch>
                  </pic:blipFill>
                  <pic:spPr>
                    <a:xfrm>
                      <a:off x="0" y="0"/>
                      <a:ext cx="5760085" cy="2807335"/>
                    </a:xfrm>
                    <a:prstGeom prst="rect">
                      <a:avLst/>
                    </a:prstGeom>
                  </pic:spPr>
                </pic:pic>
              </a:graphicData>
            </a:graphic>
          </wp:inline>
        </w:drawing>
      </w:r>
    </w:p>
    <w:p w14:paraId="1549BA8D" w14:textId="69BD19C1" w:rsidR="00613499" w:rsidRPr="006B2EA9" w:rsidRDefault="00FE2916" w:rsidP="007C3E08">
      <w:pPr>
        <w:pStyle w:val="Legenda"/>
        <w:jc w:val="center"/>
        <w:rPr>
          <w:color w:val="auto"/>
        </w:rPr>
      </w:pPr>
      <w:r w:rsidRPr="006B2EA9">
        <w:rPr>
          <w:b/>
          <w:bCs/>
          <w:color w:val="auto"/>
        </w:rPr>
        <w:t xml:space="preserve">Rys. </w:t>
      </w:r>
      <w:r w:rsidRPr="006B2EA9">
        <w:rPr>
          <w:b/>
          <w:bCs/>
          <w:color w:val="auto"/>
        </w:rPr>
        <w:fldChar w:fldCharType="begin"/>
      </w:r>
      <w:r w:rsidRPr="006B2EA9">
        <w:rPr>
          <w:b/>
          <w:bCs/>
          <w:color w:val="auto"/>
        </w:rPr>
        <w:instrText xml:space="preserve"> SEQ Rys. \* ARABIC </w:instrText>
      </w:r>
      <w:r w:rsidRPr="006B2EA9">
        <w:rPr>
          <w:b/>
          <w:bCs/>
          <w:color w:val="auto"/>
        </w:rPr>
        <w:fldChar w:fldCharType="separate"/>
      </w:r>
      <w:r w:rsidR="00230785">
        <w:rPr>
          <w:b/>
          <w:bCs/>
          <w:noProof/>
          <w:color w:val="auto"/>
        </w:rPr>
        <w:t>12</w:t>
      </w:r>
      <w:r w:rsidRPr="006B2EA9">
        <w:rPr>
          <w:b/>
          <w:bCs/>
          <w:color w:val="auto"/>
        </w:rPr>
        <w:fldChar w:fldCharType="end"/>
      </w:r>
      <w:r w:rsidRPr="006B2EA9">
        <w:rPr>
          <w:color w:val="auto"/>
        </w:rPr>
        <w:t xml:space="preserve"> Layout płytki PCB </w:t>
      </w:r>
      <w:r w:rsidR="00A46C6D" w:rsidRPr="006B2EA9">
        <w:rPr>
          <w:color w:val="auto"/>
        </w:rPr>
        <w:t>–</w:t>
      </w:r>
      <w:r w:rsidRPr="006B2EA9">
        <w:rPr>
          <w:color w:val="auto"/>
        </w:rPr>
        <w:t xml:space="preserve"> odbiornika</w:t>
      </w:r>
    </w:p>
    <w:p w14:paraId="7C039B16" w14:textId="77777777" w:rsidR="00A46C6D" w:rsidRPr="006B2EA9" w:rsidRDefault="00A46C6D" w:rsidP="00A46C6D"/>
    <w:p w14:paraId="74F57290" w14:textId="0F231D7B" w:rsidR="003C1461" w:rsidRPr="006B2EA9" w:rsidRDefault="003C1461" w:rsidP="005A1532">
      <w:pPr>
        <w:pStyle w:val="Tekstpodstawowy"/>
        <w:rPr>
          <w:b/>
          <w:bCs/>
        </w:rPr>
      </w:pPr>
      <w:r w:rsidRPr="006B2EA9">
        <w:rPr>
          <w:b/>
          <w:bCs/>
        </w:rPr>
        <w:t>Montaż elementów</w:t>
      </w:r>
    </w:p>
    <w:p w14:paraId="40BE9747" w14:textId="1E21E1DD" w:rsidR="008615E4" w:rsidRPr="006B2EA9" w:rsidRDefault="007C3E08" w:rsidP="005A1532">
      <w:pPr>
        <w:pStyle w:val="Tekstpodstawowy"/>
      </w:pPr>
      <w:r w:rsidRPr="006B2EA9">
        <w:t xml:space="preserve">Proces montażu PCB odbiornika został przeprowadzony z zachowaniem identycznych procedur i technik, które zastosowano przy nadajniku. Użyto tej samej stacji lutowniczej </w:t>
      </w:r>
      <w:proofErr w:type="spellStart"/>
      <w:r w:rsidRPr="006B2EA9">
        <w:t>Reball</w:t>
      </w:r>
      <w:proofErr w:type="spellEnd"/>
      <w:r w:rsidRPr="006B2EA9">
        <w:t xml:space="preserve"> 72W, co zapewniło precyzję w umiejscowieniu i lutowaniu komponentów, a następnie przeprowadzono kontrolę ciągłości połączeń lutowniczych przy pomocy multimetru. Dzięki temu zagwarantowano, że jakość i niezawodność montażu PCB odbiornika są na równie wysokim poziomie.</w:t>
      </w:r>
    </w:p>
    <w:p w14:paraId="5937A9CF" w14:textId="77777777" w:rsidR="00A46C6D" w:rsidRPr="006B2EA9" w:rsidRDefault="00A46C6D" w:rsidP="007C3E08">
      <w:pPr>
        <w:pStyle w:val="Tekstpodstawowy"/>
        <w:ind w:firstLine="709"/>
      </w:pPr>
    </w:p>
    <w:p w14:paraId="63DB0357" w14:textId="77777777" w:rsidR="00917927" w:rsidRPr="006B2EA9" w:rsidRDefault="00B01378" w:rsidP="0091554C">
      <w:pPr>
        <w:pStyle w:val="Tekstpodstawowy"/>
        <w:keepNext/>
        <w:jc w:val="center"/>
      </w:pPr>
      <w:r w:rsidRPr="006B2EA9">
        <w:rPr>
          <w:noProof/>
        </w:rPr>
        <w:lastRenderedPageBreak/>
        <w:drawing>
          <wp:inline distT="0" distB="0" distL="0" distR="0" wp14:anchorId="31047F8C" wp14:editId="60894ED5">
            <wp:extent cx="5616000" cy="3596322"/>
            <wp:effectExtent l="0" t="0" r="3810" b="4445"/>
            <wp:docPr id="452400266" name="Obraz 45240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682" t="9178" r="1273" b="8307"/>
                    <a:stretch/>
                  </pic:blipFill>
                  <pic:spPr bwMode="auto">
                    <a:xfrm>
                      <a:off x="0" y="0"/>
                      <a:ext cx="5644995" cy="3614889"/>
                    </a:xfrm>
                    <a:prstGeom prst="rect">
                      <a:avLst/>
                    </a:prstGeom>
                    <a:noFill/>
                    <a:ln>
                      <a:noFill/>
                    </a:ln>
                    <a:extLst>
                      <a:ext uri="{53640926-AAD7-44D8-BBD7-CCE9431645EC}">
                        <a14:shadowObscured xmlns:a14="http://schemas.microsoft.com/office/drawing/2010/main"/>
                      </a:ext>
                    </a:extLst>
                  </pic:spPr>
                </pic:pic>
              </a:graphicData>
            </a:graphic>
          </wp:inline>
        </w:drawing>
      </w:r>
    </w:p>
    <w:p w14:paraId="3F857D07" w14:textId="13093879" w:rsidR="00A200F1" w:rsidRPr="006B2EA9" w:rsidRDefault="00917927" w:rsidP="007C3E08">
      <w:pPr>
        <w:pStyle w:val="Legenda"/>
        <w:jc w:val="center"/>
        <w:rPr>
          <w:color w:val="auto"/>
        </w:rPr>
      </w:pPr>
      <w:r w:rsidRPr="006B2EA9">
        <w:rPr>
          <w:b/>
          <w:bCs/>
          <w:color w:val="auto"/>
        </w:rPr>
        <w:t xml:space="preserve">Rys. </w:t>
      </w:r>
      <w:r w:rsidRPr="006B2EA9">
        <w:rPr>
          <w:b/>
          <w:bCs/>
          <w:color w:val="auto"/>
        </w:rPr>
        <w:fldChar w:fldCharType="begin"/>
      </w:r>
      <w:r w:rsidRPr="006B2EA9">
        <w:rPr>
          <w:b/>
          <w:bCs/>
          <w:color w:val="auto"/>
        </w:rPr>
        <w:instrText xml:space="preserve"> SEQ Rys. \* ARABIC </w:instrText>
      </w:r>
      <w:r w:rsidRPr="006B2EA9">
        <w:rPr>
          <w:b/>
          <w:bCs/>
          <w:color w:val="auto"/>
        </w:rPr>
        <w:fldChar w:fldCharType="separate"/>
      </w:r>
      <w:r w:rsidR="00230785">
        <w:rPr>
          <w:b/>
          <w:bCs/>
          <w:noProof/>
          <w:color w:val="auto"/>
        </w:rPr>
        <w:t>13</w:t>
      </w:r>
      <w:r w:rsidRPr="006B2EA9">
        <w:rPr>
          <w:b/>
          <w:bCs/>
          <w:color w:val="auto"/>
        </w:rPr>
        <w:fldChar w:fldCharType="end"/>
      </w:r>
      <w:r w:rsidRPr="006B2EA9">
        <w:rPr>
          <w:color w:val="auto"/>
        </w:rPr>
        <w:t xml:space="preserve"> Płytka PCB</w:t>
      </w:r>
      <w:r w:rsidR="00CB4850" w:rsidRPr="006B2EA9">
        <w:rPr>
          <w:color w:val="auto"/>
        </w:rPr>
        <w:t xml:space="preserve"> odbiornika przed montażem elementów </w:t>
      </w:r>
    </w:p>
    <w:p w14:paraId="6F842AAA" w14:textId="77777777" w:rsidR="0038221C" w:rsidRDefault="0038221C" w:rsidP="0038221C"/>
    <w:p w14:paraId="530A0C51" w14:textId="77777777" w:rsidR="00FA5F0A" w:rsidRPr="006B2EA9" w:rsidRDefault="00FA5F0A" w:rsidP="0038221C"/>
    <w:p w14:paraId="5D2C1E3D" w14:textId="77777777" w:rsidR="00CB4850" w:rsidRPr="006B2EA9" w:rsidRDefault="009520FF" w:rsidP="00CB4850">
      <w:pPr>
        <w:pStyle w:val="Tekstpodstawowy"/>
        <w:keepNext/>
        <w:jc w:val="center"/>
      </w:pPr>
      <w:r w:rsidRPr="006B2EA9">
        <w:rPr>
          <w:noProof/>
        </w:rPr>
        <w:drawing>
          <wp:inline distT="0" distB="0" distL="0" distR="0" wp14:anchorId="7E2ABD7E" wp14:editId="07777592">
            <wp:extent cx="5040000" cy="3023771"/>
            <wp:effectExtent l="0" t="0" r="8255" b="5715"/>
            <wp:docPr id="602702404" name="Obraz 60270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627" t="12316" r="6347" b="5451"/>
                    <a:stretch/>
                  </pic:blipFill>
                  <pic:spPr bwMode="auto">
                    <a:xfrm>
                      <a:off x="0" y="0"/>
                      <a:ext cx="5068301" cy="3040750"/>
                    </a:xfrm>
                    <a:prstGeom prst="rect">
                      <a:avLst/>
                    </a:prstGeom>
                    <a:noFill/>
                    <a:ln>
                      <a:noFill/>
                    </a:ln>
                    <a:extLst>
                      <a:ext uri="{53640926-AAD7-44D8-BBD7-CCE9431645EC}">
                        <a14:shadowObscured xmlns:a14="http://schemas.microsoft.com/office/drawing/2010/main"/>
                      </a:ext>
                    </a:extLst>
                  </pic:spPr>
                </pic:pic>
              </a:graphicData>
            </a:graphic>
          </wp:inline>
        </w:drawing>
      </w:r>
    </w:p>
    <w:p w14:paraId="39CBC923" w14:textId="7D2678D4" w:rsidR="00140037" w:rsidRDefault="00CB4850" w:rsidP="00FD3601">
      <w:pPr>
        <w:pStyle w:val="Legenda"/>
        <w:jc w:val="center"/>
        <w:rPr>
          <w:color w:val="auto"/>
        </w:rPr>
      </w:pPr>
      <w:r w:rsidRPr="006B2EA9">
        <w:rPr>
          <w:b/>
          <w:bCs/>
          <w:color w:val="auto"/>
        </w:rPr>
        <w:t xml:space="preserve">Rys. </w:t>
      </w:r>
      <w:r w:rsidRPr="006B2EA9">
        <w:rPr>
          <w:b/>
          <w:bCs/>
          <w:color w:val="auto"/>
        </w:rPr>
        <w:fldChar w:fldCharType="begin"/>
      </w:r>
      <w:r w:rsidRPr="006B2EA9">
        <w:rPr>
          <w:b/>
          <w:bCs/>
          <w:color w:val="auto"/>
        </w:rPr>
        <w:instrText xml:space="preserve"> SEQ Rys. \* ARABIC </w:instrText>
      </w:r>
      <w:r w:rsidRPr="006B2EA9">
        <w:rPr>
          <w:b/>
          <w:bCs/>
          <w:color w:val="auto"/>
        </w:rPr>
        <w:fldChar w:fldCharType="separate"/>
      </w:r>
      <w:r w:rsidR="00230785">
        <w:rPr>
          <w:b/>
          <w:bCs/>
          <w:noProof/>
          <w:color w:val="auto"/>
        </w:rPr>
        <w:t>14</w:t>
      </w:r>
      <w:r w:rsidRPr="006B2EA9">
        <w:rPr>
          <w:b/>
          <w:bCs/>
          <w:color w:val="auto"/>
        </w:rPr>
        <w:fldChar w:fldCharType="end"/>
      </w:r>
      <w:r w:rsidRPr="006B2EA9">
        <w:rPr>
          <w:color w:val="auto"/>
        </w:rPr>
        <w:t xml:space="preserve"> Płytka PCB odbiornika po montażu</w:t>
      </w:r>
    </w:p>
    <w:p w14:paraId="078926EB" w14:textId="77777777" w:rsidR="0003015B" w:rsidRPr="0003015B" w:rsidRDefault="0003015B" w:rsidP="0003015B"/>
    <w:p w14:paraId="65EC4E22" w14:textId="77777777" w:rsidR="00AC6434" w:rsidRDefault="00AC6434" w:rsidP="00AC6434"/>
    <w:p w14:paraId="3DD3D0B5" w14:textId="77777777" w:rsidR="00FA5F0A" w:rsidRDefault="00FA5F0A" w:rsidP="00AC6434"/>
    <w:p w14:paraId="02BCC68F" w14:textId="77777777" w:rsidR="00FA5F0A" w:rsidRDefault="00FA5F0A" w:rsidP="00AC6434"/>
    <w:p w14:paraId="4A41E31F" w14:textId="77777777" w:rsidR="00FA5F0A" w:rsidRDefault="00FA5F0A" w:rsidP="00AC6434"/>
    <w:p w14:paraId="55CF4B49" w14:textId="77777777" w:rsidR="00FA5F0A" w:rsidRDefault="00FA5F0A" w:rsidP="00AC6434"/>
    <w:p w14:paraId="291B504C" w14:textId="77777777" w:rsidR="00FA5F0A" w:rsidRPr="006B2EA9" w:rsidRDefault="00FA5F0A" w:rsidP="00AC6434"/>
    <w:p w14:paraId="59754AA3" w14:textId="2A850623" w:rsidR="00140037" w:rsidRPr="006B2EA9" w:rsidRDefault="00140037" w:rsidP="00834E42">
      <w:pPr>
        <w:pStyle w:val="Nagwek1"/>
      </w:pPr>
      <w:bookmarkStart w:id="15" w:name="_Toc155225817"/>
      <w:r w:rsidRPr="006B2EA9">
        <w:lastRenderedPageBreak/>
        <w:t xml:space="preserve">Opis </w:t>
      </w:r>
      <w:r w:rsidR="00553F33" w:rsidRPr="006B2EA9">
        <w:t>p</w:t>
      </w:r>
      <w:r w:rsidRPr="006B2EA9">
        <w:t xml:space="preserve">rojektu </w:t>
      </w:r>
      <w:r w:rsidR="00553F33" w:rsidRPr="006B2EA9">
        <w:t>o</w:t>
      </w:r>
      <w:r w:rsidRPr="006B2EA9">
        <w:t>programowania</w:t>
      </w:r>
      <w:bookmarkEnd w:id="15"/>
    </w:p>
    <w:p w14:paraId="041BC025" w14:textId="1A244ADA" w:rsidR="00E919B9" w:rsidRPr="006B2EA9" w:rsidRDefault="00E919B9" w:rsidP="00E919B9">
      <w:pPr>
        <w:pStyle w:val="Tekstpodstawowy"/>
      </w:pPr>
    </w:p>
    <w:p w14:paraId="32CCE589" w14:textId="2B2A78FC" w:rsidR="00FA5F0A" w:rsidRPr="00FA5F0A" w:rsidRDefault="00ED1F54" w:rsidP="00FA5F0A">
      <w:pPr>
        <w:pStyle w:val="Nagwek2"/>
      </w:pPr>
      <w:bookmarkStart w:id="16" w:name="_Toc155225818"/>
      <w:r w:rsidRPr="006B2EA9">
        <w:t xml:space="preserve">Wstęp </w:t>
      </w:r>
      <w:r w:rsidR="0028427D" w:rsidRPr="006B2EA9">
        <w:t>oraz</w:t>
      </w:r>
      <w:r w:rsidRPr="006B2EA9">
        <w:t xml:space="preserve"> cel projektu</w:t>
      </w:r>
      <w:bookmarkEnd w:id="16"/>
      <w:r w:rsidRPr="006B2EA9">
        <w:t xml:space="preserve"> </w:t>
      </w:r>
    </w:p>
    <w:p w14:paraId="67995A2D" w14:textId="3D7CF70D" w:rsidR="00E919B9" w:rsidRPr="006B2EA9" w:rsidRDefault="00E919B9" w:rsidP="005A1532">
      <w:pPr>
        <w:pStyle w:val="Tekstpodstawowy"/>
        <w:ind w:firstLine="360"/>
      </w:pPr>
      <w:r w:rsidRPr="006B2EA9">
        <w:t xml:space="preserve">Rozdział ten poświęcony jest projektowi oprogramowania, które stanowi kluczowy element systemu zapewniającego komunikację bezprzewodową pomiędzy chorągiewką a odbiornikiem. </w:t>
      </w:r>
      <w:r w:rsidR="00196CC6" w:rsidRPr="006B2EA9">
        <w:t xml:space="preserve">Zastosowano </w:t>
      </w:r>
      <w:r w:rsidRPr="006B2EA9">
        <w:t>środowisk</w:t>
      </w:r>
      <w:r w:rsidR="00196CC6" w:rsidRPr="006B2EA9">
        <w:t>o</w:t>
      </w:r>
      <w:r w:rsidRPr="006B2EA9">
        <w:t xml:space="preserve"> STM32CubeIDE od </w:t>
      </w:r>
      <w:proofErr w:type="spellStart"/>
      <w:r w:rsidRPr="006B2EA9">
        <w:t>STMicroelectronics</w:t>
      </w:r>
      <w:proofErr w:type="spellEnd"/>
      <w:r w:rsidRPr="006B2EA9">
        <w:t xml:space="preserve">, które </w:t>
      </w:r>
      <w:r w:rsidR="00196CC6" w:rsidRPr="006B2EA9">
        <w:t xml:space="preserve">wybrano </w:t>
      </w:r>
      <w:r w:rsidRPr="006B2EA9">
        <w:t>ze względu na swoją zaawansowaną funkcjonalność oraz integrację z mikrokontrolerami serii STM32.</w:t>
      </w:r>
    </w:p>
    <w:p w14:paraId="01255AAD" w14:textId="77777777" w:rsidR="00E919B9" w:rsidRPr="006B2EA9" w:rsidRDefault="00E919B9" w:rsidP="00E919B9">
      <w:pPr>
        <w:pStyle w:val="Tekstpodstawowy"/>
        <w:ind w:left="709"/>
      </w:pPr>
    </w:p>
    <w:p w14:paraId="34D8F9C4" w14:textId="36096DB5" w:rsidR="00E919B9" w:rsidRPr="006B2EA9" w:rsidRDefault="00E919B9" w:rsidP="005A1532">
      <w:pPr>
        <w:pStyle w:val="Tekstpodstawowy"/>
        <w:ind w:firstLine="360"/>
      </w:pPr>
      <w:r w:rsidRPr="006B2EA9">
        <w:t xml:space="preserve">Celem projektu oprogramowania było stworzenie niezawodnego mechanizmu komunikacji, który pozwala na bezprzewodowe przesyłanie sygnałów. W </w:t>
      </w:r>
      <w:r w:rsidR="00C94352" w:rsidRPr="006B2EA9">
        <w:t xml:space="preserve">tym </w:t>
      </w:r>
      <w:r w:rsidRPr="006B2EA9">
        <w:t xml:space="preserve">przypadku, nadajnik, zainstalowany </w:t>
      </w:r>
      <w:r w:rsidR="00B03290" w:rsidRPr="006B2EA9">
        <w:t>w</w:t>
      </w:r>
      <w:r w:rsidRPr="006B2EA9">
        <w:t xml:space="preserve"> chorągiewce, ma za zadanie wysłać sygnał po aktywacji przez użytkownika, czyli wciśnięciu przycisku. Odbiornik, po odebraniu sygnału, uruchamia </w:t>
      </w:r>
      <w:proofErr w:type="spellStart"/>
      <w:r w:rsidRPr="006B2EA9">
        <w:t>buzzer</w:t>
      </w:r>
      <w:proofErr w:type="spellEnd"/>
      <w:r w:rsidRPr="006B2EA9">
        <w:t>, informując użytkownika o zaistniałym zdarzeniu.</w:t>
      </w:r>
    </w:p>
    <w:p w14:paraId="299986D7" w14:textId="77777777" w:rsidR="00B312F9" w:rsidRPr="006B2EA9" w:rsidRDefault="00B312F9" w:rsidP="00BF4951">
      <w:pPr>
        <w:pStyle w:val="Tekstpodstawowy"/>
        <w:ind w:firstLine="709"/>
      </w:pPr>
    </w:p>
    <w:p w14:paraId="7C65DC7E" w14:textId="72A4201C" w:rsidR="00BF4951" w:rsidRPr="006B2EA9" w:rsidRDefault="000842E0" w:rsidP="00B107D4">
      <w:pPr>
        <w:pStyle w:val="Nagwek2"/>
      </w:pPr>
      <w:bookmarkStart w:id="17" w:name="_Toc155225819"/>
      <w:r w:rsidRPr="006B2EA9">
        <w:t>Wykorzystane biblioteki i sterowniki</w:t>
      </w:r>
      <w:bookmarkEnd w:id="17"/>
    </w:p>
    <w:p w14:paraId="1E084EB3" w14:textId="77777777" w:rsidR="00B312F9" w:rsidRPr="006B2EA9" w:rsidRDefault="00B312F9" w:rsidP="00B312F9">
      <w:pPr>
        <w:pStyle w:val="Tekstpodstawowy"/>
        <w:ind w:firstLine="0"/>
      </w:pPr>
    </w:p>
    <w:p w14:paraId="0C7FDBD6" w14:textId="2F70B6EC" w:rsidR="000842E0" w:rsidRPr="006B2EA9" w:rsidRDefault="000842E0" w:rsidP="00597ACE">
      <w:pPr>
        <w:pStyle w:val="Nagwek3"/>
      </w:pPr>
      <w:bookmarkStart w:id="18" w:name="_Toc155225820"/>
      <w:r w:rsidRPr="006B2EA9">
        <w:t>STM32CubeWL</w:t>
      </w:r>
      <w:bookmarkEnd w:id="18"/>
    </w:p>
    <w:p w14:paraId="162BC7E4" w14:textId="07F64623" w:rsidR="00D21E51" w:rsidRPr="006B2EA9" w:rsidRDefault="00F85F51" w:rsidP="005A1532">
      <w:pPr>
        <w:pStyle w:val="Tekstpodstawowy"/>
      </w:pPr>
      <w:r w:rsidRPr="006B2EA9">
        <w:t xml:space="preserve">Pakiet zaprojektowany do obsługi modułów STM32WL z wbudowanym modułem </w:t>
      </w:r>
      <w:proofErr w:type="spellStart"/>
      <w:r w:rsidRPr="006B2EA9">
        <w:t>LoRa</w:t>
      </w:r>
      <w:proofErr w:type="spellEnd"/>
      <w:r w:rsidR="0096116F" w:rsidRPr="006B2EA9">
        <w:t>, oferuje szeroki zakres narzędzi i bibliotek umożliwiających efektywną pracę z radiem oraz konfigurację innych funkcjonalności modułu</w:t>
      </w:r>
      <w:r w:rsidR="00412CEF">
        <w:t xml:space="preserve"> [1</w:t>
      </w:r>
      <w:r w:rsidR="00521E42">
        <w:t>4</w:t>
      </w:r>
      <w:r w:rsidR="00412CEF">
        <w:t>]</w:t>
      </w:r>
      <w:r w:rsidR="0096116F" w:rsidRPr="006B2EA9">
        <w:t>.</w:t>
      </w:r>
    </w:p>
    <w:p w14:paraId="47810091" w14:textId="77777777" w:rsidR="009067F2" w:rsidRPr="006B2EA9" w:rsidRDefault="009067F2" w:rsidP="00D21E51">
      <w:pPr>
        <w:pStyle w:val="Tekstpodstawowy"/>
        <w:ind w:firstLine="0"/>
      </w:pPr>
    </w:p>
    <w:p w14:paraId="1BF08FB0" w14:textId="74E993D1" w:rsidR="00B312F9" w:rsidRPr="001A2813" w:rsidRDefault="009067F2" w:rsidP="00597ACE">
      <w:pPr>
        <w:pStyle w:val="Tekstpodstawowy"/>
        <w:rPr>
          <w:b/>
          <w:bCs/>
          <w:lang w:val="en-GB"/>
        </w:rPr>
      </w:pPr>
      <w:r w:rsidRPr="001A2813">
        <w:rPr>
          <w:b/>
          <w:bCs/>
          <w:lang w:val="en-GB"/>
        </w:rPr>
        <w:t>STM32WLxx_HAL_Driver</w:t>
      </w:r>
    </w:p>
    <w:p w14:paraId="636E5A60" w14:textId="5F0F9C3C" w:rsidR="00D751A2" w:rsidRPr="006B2EA9" w:rsidRDefault="00D751A2" w:rsidP="005A1532">
      <w:pPr>
        <w:pStyle w:val="Tekstpodstawowy"/>
      </w:pPr>
      <w:proofErr w:type="spellStart"/>
      <w:r w:rsidRPr="001A2813">
        <w:rPr>
          <w:lang w:val="en-GB"/>
        </w:rPr>
        <w:t>Biblioteka</w:t>
      </w:r>
      <w:proofErr w:type="spellEnd"/>
      <w:r w:rsidRPr="001A2813">
        <w:rPr>
          <w:lang w:val="en-GB"/>
        </w:rPr>
        <w:t xml:space="preserve"> HAL (ang. </w:t>
      </w:r>
      <w:r w:rsidRPr="006B2EA9">
        <w:t xml:space="preserve">Hardware </w:t>
      </w:r>
      <w:proofErr w:type="spellStart"/>
      <w:r w:rsidRPr="006B2EA9">
        <w:t>Abstraction</w:t>
      </w:r>
      <w:proofErr w:type="spellEnd"/>
      <w:r w:rsidRPr="006B2EA9">
        <w:t xml:space="preserve"> </w:t>
      </w:r>
      <w:proofErr w:type="spellStart"/>
      <w:r w:rsidRPr="006B2EA9">
        <w:t>Layer</w:t>
      </w:r>
      <w:proofErr w:type="spellEnd"/>
      <w:r w:rsidRPr="006B2EA9">
        <w:t>)</w:t>
      </w:r>
      <w:r w:rsidR="00E07B2F" w:rsidRPr="006B2EA9">
        <w:t xml:space="preserve"> jest integralną częścią pakietu </w:t>
      </w:r>
      <w:r w:rsidR="005B5AF0" w:rsidRPr="006B2EA9">
        <w:t xml:space="preserve">STM32CubeWL, zapewniając warstwę abstrakcji sprzętowej, co </w:t>
      </w:r>
      <w:r w:rsidR="00F8754E" w:rsidRPr="006B2EA9">
        <w:t xml:space="preserve">ułatwiło programowanie na poziomie sprzętowym. Użycie HAL pozwoliło na łatwiejszą konfigurację </w:t>
      </w:r>
      <w:proofErr w:type="spellStart"/>
      <w:r w:rsidR="00774473" w:rsidRPr="006B2EA9">
        <w:t>peryferiów</w:t>
      </w:r>
      <w:proofErr w:type="spellEnd"/>
      <w:r w:rsidR="00774473" w:rsidRPr="006B2EA9">
        <w:t xml:space="preserve"> modułu oraz obsługę różnych trybów pracy radia </w:t>
      </w:r>
      <w:proofErr w:type="spellStart"/>
      <w:r w:rsidR="00774473" w:rsidRPr="006B2EA9">
        <w:t>LoRa</w:t>
      </w:r>
      <w:proofErr w:type="spellEnd"/>
      <w:r w:rsidR="00774473" w:rsidRPr="006B2EA9">
        <w:t>.</w:t>
      </w:r>
      <w:r w:rsidR="00BF3A2B" w:rsidRPr="006B2EA9">
        <w:t xml:space="preserve"> </w:t>
      </w:r>
      <w:proofErr w:type="spellStart"/>
      <w:r w:rsidR="00BF3A2B" w:rsidRPr="006B2EA9">
        <w:t>Biblioteke</w:t>
      </w:r>
      <w:proofErr w:type="spellEnd"/>
      <w:r w:rsidR="00BF3A2B" w:rsidRPr="006B2EA9">
        <w:t xml:space="preserve"> wykorzystano do inicjalizacji modułów takich jak GPIO</w:t>
      </w:r>
      <w:r w:rsidR="002306F9" w:rsidRPr="006B2EA9">
        <w:t xml:space="preserve"> (ang. General-</w:t>
      </w:r>
      <w:proofErr w:type="spellStart"/>
      <w:r w:rsidR="002306F9" w:rsidRPr="006B2EA9">
        <w:t>Purpose</w:t>
      </w:r>
      <w:proofErr w:type="spellEnd"/>
      <w:r w:rsidR="002306F9" w:rsidRPr="006B2EA9">
        <w:t xml:space="preserve"> Input/</w:t>
      </w:r>
      <w:proofErr w:type="spellStart"/>
      <w:r w:rsidR="002306F9" w:rsidRPr="006B2EA9">
        <w:t>Output</w:t>
      </w:r>
      <w:proofErr w:type="spellEnd"/>
      <w:r w:rsidR="002306F9" w:rsidRPr="006B2EA9">
        <w:t>)</w:t>
      </w:r>
      <w:r w:rsidR="00BF3A2B" w:rsidRPr="006B2EA9">
        <w:t>, czy UART.</w:t>
      </w:r>
    </w:p>
    <w:p w14:paraId="384581EE" w14:textId="66023F7A" w:rsidR="00B76F64" w:rsidRDefault="009067F2" w:rsidP="009067F2">
      <w:pPr>
        <w:pStyle w:val="Tekstpodstawowy"/>
        <w:ind w:firstLine="0"/>
      </w:pPr>
      <w:r w:rsidRPr="006B2EA9">
        <w:tab/>
      </w:r>
    </w:p>
    <w:p w14:paraId="5943FE92" w14:textId="77777777" w:rsidR="00FA5F0A" w:rsidRDefault="00FA5F0A" w:rsidP="009067F2">
      <w:pPr>
        <w:pStyle w:val="Tekstpodstawowy"/>
        <w:ind w:firstLine="0"/>
      </w:pPr>
    </w:p>
    <w:p w14:paraId="68F48D8C" w14:textId="77777777" w:rsidR="00FA5F0A" w:rsidRDefault="00FA5F0A" w:rsidP="009067F2">
      <w:pPr>
        <w:pStyle w:val="Tekstpodstawowy"/>
        <w:ind w:firstLine="0"/>
      </w:pPr>
    </w:p>
    <w:p w14:paraId="524477D4" w14:textId="79569152" w:rsidR="00BF3A2B" w:rsidRPr="006B2EA9" w:rsidRDefault="00590A90" w:rsidP="005A1532">
      <w:pPr>
        <w:pStyle w:val="Tekstpodstawowy"/>
        <w:rPr>
          <w:b/>
          <w:bCs/>
        </w:rPr>
      </w:pPr>
      <w:proofErr w:type="spellStart"/>
      <w:r w:rsidRPr="006B2EA9">
        <w:rPr>
          <w:b/>
          <w:bCs/>
        </w:rPr>
        <w:lastRenderedPageBreak/>
        <w:t>Middleware</w:t>
      </w:r>
      <w:proofErr w:type="spellEnd"/>
      <w:r w:rsidRPr="006B2EA9">
        <w:rPr>
          <w:b/>
          <w:bCs/>
        </w:rPr>
        <w:t xml:space="preserve"> </w:t>
      </w:r>
      <w:proofErr w:type="spellStart"/>
      <w:r w:rsidR="00BF3A2B" w:rsidRPr="006B2EA9">
        <w:rPr>
          <w:b/>
          <w:bCs/>
        </w:rPr>
        <w:t>SubGH</w:t>
      </w:r>
      <w:r w:rsidR="00E706E3" w:rsidRPr="006B2EA9">
        <w:rPr>
          <w:b/>
          <w:bCs/>
        </w:rPr>
        <w:t>z</w:t>
      </w:r>
      <w:r w:rsidR="00BF3A2B" w:rsidRPr="006B2EA9">
        <w:rPr>
          <w:b/>
          <w:bCs/>
        </w:rPr>
        <w:t>_Phy</w:t>
      </w:r>
      <w:proofErr w:type="spellEnd"/>
      <w:r w:rsidR="00BF3A2B" w:rsidRPr="006B2EA9">
        <w:rPr>
          <w:b/>
          <w:bCs/>
        </w:rPr>
        <w:t xml:space="preserve"> </w:t>
      </w:r>
    </w:p>
    <w:p w14:paraId="4FA7D628" w14:textId="0685B551" w:rsidR="00590A90" w:rsidRPr="006B2EA9" w:rsidRDefault="509A7F5B" w:rsidP="005A1532">
      <w:pPr>
        <w:pStyle w:val="Tekstpodstawowy"/>
      </w:pPr>
      <w:r>
        <w:t xml:space="preserve">Oprogramowanie pośredniczące (ang. </w:t>
      </w:r>
      <w:proofErr w:type="spellStart"/>
      <w:r>
        <w:t>Middleware</w:t>
      </w:r>
      <w:proofErr w:type="spellEnd"/>
      <w:r>
        <w:t>)</w:t>
      </w:r>
      <w:r w:rsidR="7ED280BF">
        <w:t xml:space="preserve"> odegrało centralną rolę w projekcie, dostarczając niezbędnych</w:t>
      </w:r>
      <w:r w:rsidR="36A4857C">
        <w:t xml:space="preserve"> funkcji i procedur do obsługi modułu </w:t>
      </w:r>
      <w:proofErr w:type="spellStart"/>
      <w:r w:rsidR="36A4857C">
        <w:t>LoRa</w:t>
      </w:r>
      <w:proofErr w:type="spellEnd"/>
      <w:r w:rsidR="36A4857C">
        <w:t>. Bi</w:t>
      </w:r>
      <w:r w:rsidR="196A3B51">
        <w:t xml:space="preserve">blioteka umożliwiła skonfigurowanie parametrów </w:t>
      </w:r>
      <w:r w:rsidR="6C0DF605">
        <w:t xml:space="preserve">transmisji </w:t>
      </w:r>
      <w:proofErr w:type="spellStart"/>
      <w:r w:rsidR="6C0DF605">
        <w:t>LoRa</w:t>
      </w:r>
      <w:proofErr w:type="spellEnd"/>
      <w:r w:rsidR="6C0DF605">
        <w:t xml:space="preserve">, takich jak częstotliwość, moc nadawania, </w:t>
      </w:r>
      <w:r w:rsidR="4456C2D4">
        <w:t xml:space="preserve">szerokość </w:t>
      </w:r>
      <w:r w:rsidR="6C0DF605">
        <w:t>pasm</w:t>
      </w:r>
      <w:r w:rsidR="2DF14F42">
        <w:t>a</w:t>
      </w:r>
      <w:r w:rsidR="6C0DF605">
        <w:t xml:space="preserve">, czy format modulacji. </w:t>
      </w:r>
      <w:r w:rsidR="49557D91">
        <w:t>Użycie tego oprogramowania znacznie uprościło proces implementacji protokołu komunikacyjnego</w:t>
      </w:r>
      <w:r w:rsidR="727CA850">
        <w:t>.</w:t>
      </w:r>
    </w:p>
    <w:p w14:paraId="169FD514" w14:textId="77777777" w:rsidR="00754738" w:rsidRPr="006B2EA9" w:rsidRDefault="00754738" w:rsidP="009067F2">
      <w:pPr>
        <w:pStyle w:val="Tekstpodstawowy"/>
        <w:ind w:firstLine="0"/>
      </w:pPr>
    </w:p>
    <w:p w14:paraId="5249ACF9" w14:textId="28C2A9D5" w:rsidR="00B312F9" w:rsidRPr="006B2EA9" w:rsidRDefault="00754738" w:rsidP="005A1532">
      <w:pPr>
        <w:pStyle w:val="Tekstpodstawowy"/>
        <w:rPr>
          <w:b/>
          <w:bCs/>
        </w:rPr>
      </w:pPr>
      <w:r w:rsidRPr="006B2EA9">
        <w:rPr>
          <w:b/>
          <w:bCs/>
        </w:rPr>
        <w:t>CMSIS</w:t>
      </w:r>
    </w:p>
    <w:p w14:paraId="0FD961A5" w14:textId="64C9F4E6" w:rsidR="00754738" w:rsidRPr="006B2EA9" w:rsidRDefault="009C4027" w:rsidP="005A1532">
      <w:pPr>
        <w:pStyle w:val="Tekstpodstawowy"/>
      </w:pPr>
      <w:r w:rsidRPr="009C4027">
        <w:t>„Standard CMSIS (</w:t>
      </w:r>
      <w:proofErr w:type="spellStart"/>
      <w:r w:rsidRPr="009C4027">
        <w:t>Cortex</w:t>
      </w:r>
      <w:proofErr w:type="spellEnd"/>
      <w:r w:rsidRPr="009C4027">
        <w:t xml:space="preserve"> </w:t>
      </w:r>
      <w:proofErr w:type="spellStart"/>
      <w:r w:rsidRPr="009C4027">
        <w:t>Microcontroller</w:t>
      </w:r>
      <w:proofErr w:type="spellEnd"/>
      <w:r w:rsidRPr="009C4027">
        <w:t xml:space="preserve"> Software Interface Standard) jest to uniwersalny interfejs programowy, stworzony przez firmę ARM, który umożliwia komunikację z peryferiami i rdzeniem </w:t>
      </w:r>
      <w:proofErr w:type="spellStart"/>
      <w:r w:rsidRPr="009C4027">
        <w:t>Cortex</w:t>
      </w:r>
      <w:proofErr w:type="spellEnd"/>
      <w:r w:rsidRPr="009C4027">
        <w:t xml:space="preserve"> za pomocą ustandaryzowanych funkcji i definicji. CMSIS dostarcza mechanizmów do obsługi układów peryferyjnych, systemów operacyjnych czasu rzeczywistego oraz aplikacji wykorzystujących interfejsy komunikacyjne: Ethernet, UART oraz SPI</w:t>
      </w:r>
      <w:r>
        <w:t>”</w:t>
      </w:r>
      <w:r w:rsidR="005A53B8">
        <w:t xml:space="preserve"> [1</w:t>
      </w:r>
      <w:r w:rsidR="00521E42">
        <w:t>5</w:t>
      </w:r>
      <w:r w:rsidR="005A53B8">
        <w:t>]</w:t>
      </w:r>
      <w:r w:rsidRPr="009C4027">
        <w:t>.</w:t>
      </w:r>
    </w:p>
    <w:p w14:paraId="0A6AB80C" w14:textId="77777777" w:rsidR="00010F86" w:rsidRPr="006B2EA9" w:rsidRDefault="00010F86" w:rsidP="00754738">
      <w:pPr>
        <w:pStyle w:val="Tekstpodstawowy"/>
        <w:ind w:firstLine="0"/>
      </w:pPr>
    </w:p>
    <w:p w14:paraId="5736AE56" w14:textId="6BA58850" w:rsidR="00597ACE" w:rsidRPr="006B2EA9" w:rsidRDefault="00261CBD" w:rsidP="00C348DB">
      <w:pPr>
        <w:pStyle w:val="Nagwek3"/>
      </w:pPr>
      <w:bookmarkStart w:id="19" w:name="_Toc155225821"/>
      <w:r w:rsidRPr="006B2EA9">
        <w:t>RAK3172</w:t>
      </w:r>
      <w:r w:rsidR="00DD0151" w:rsidRPr="006B2EA9">
        <w:t>_STM32CubeWL_SDK</w:t>
      </w:r>
      <w:bookmarkEnd w:id="19"/>
    </w:p>
    <w:p w14:paraId="58BA7058" w14:textId="4AE86FBD" w:rsidR="009F538A" w:rsidRPr="006B2EA9" w:rsidRDefault="009F538A" w:rsidP="005A1532">
      <w:pPr>
        <w:pStyle w:val="Tekstpodstawowy"/>
      </w:pPr>
      <w:r w:rsidRPr="006B2EA9">
        <w:t xml:space="preserve">SDK (ang. Software </w:t>
      </w:r>
      <w:r w:rsidR="00842F63" w:rsidRPr="006B2EA9">
        <w:t xml:space="preserve">development kit) </w:t>
      </w:r>
      <w:r w:rsidR="003A0C0F" w:rsidRPr="006B2EA9">
        <w:t xml:space="preserve">dla modułu RAK3172 w środowisku STM32CubeWL dostarcza </w:t>
      </w:r>
      <w:r w:rsidR="003E1841" w:rsidRPr="006B2EA9">
        <w:t>szczegółowych informacji na temat ustawień wymaganych do prawidłowej pracy modułu</w:t>
      </w:r>
      <w:r w:rsidR="00E11FFC" w:rsidRPr="006B2EA9">
        <w:t>. Skonfigurowano ustawienia w pliku .</w:t>
      </w:r>
      <w:proofErr w:type="spellStart"/>
      <w:r w:rsidR="00E11FFC" w:rsidRPr="006B2EA9">
        <w:t>ioc</w:t>
      </w:r>
      <w:proofErr w:type="spellEnd"/>
      <w:r w:rsidR="00E11FFC" w:rsidRPr="006B2EA9">
        <w:t xml:space="preserve">, który jest integralną częścią </w:t>
      </w:r>
      <w:r w:rsidR="00F24B53" w:rsidRPr="006B2EA9">
        <w:t>środowiska STM32Cube</w:t>
      </w:r>
      <w:r w:rsidR="00BF1A25" w:rsidRPr="006B2EA9">
        <w:t xml:space="preserve"> </w:t>
      </w:r>
      <w:r w:rsidR="0072723B" w:rsidRPr="006B2EA9">
        <w:t>[1</w:t>
      </w:r>
      <w:r w:rsidR="00521E42">
        <w:t>6</w:t>
      </w:r>
      <w:r w:rsidR="0072723B" w:rsidRPr="006B2EA9">
        <w:t>]</w:t>
      </w:r>
      <w:r w:rsidR="00F24B53" w:rsidRPr="006B2EA9">
        <w:t>.</w:t>
      </w:r>
    </w:p>
    <w:p w14:paraId="2F80E4EA" w14:textId="77777777" w:rsidR="00F24B53" w:rsidRPr="006B2EA9" w:rsidRDefault="00F24B53" w:rsidP="003A0C0F">
      <w:pPr>
        <w:pStyle w:val="Tekstpodstawowy"/>
        <w:ind w:firstLine="709"/>
      </w:pPr>
    </w:p>
    <w:p w14:paraId="29AA3311" w14:textId="34A727CB" w:rsidR="00F24B53" w:rsidRPr="006B2EA9" w:rsidRDefault="005E4B0E" w:rsidP="003A0C0F">
      <w:pPr>
        <w:pStyle w:val="Tekstpodstawowy"/>
        <w:ind w:firstLine="709"/>
        <w:rPr>
          <w:b/>
          <w:bCs/>
        </w:rPr>
      </w:pPr>
      <w:r w:rsidRPr="006B2EA9">
        <w:rPr>
          <w:b/>
          <w:bCs/>
        </w:rPr>
        <w:t>Kluczowe elementy konfiguracyjne</w:t>
      </w:r>
    </w:p>
    <w:p w14:paraId="0F28189E" w14:textId="6D1A6303" w:rsidR="00DD0C7D" w:rsidRPr="006B2EA9" w:rsidRDefault="000E0DD2" w:rsidP="00CB1FB9">
      <w:pPr>
        <w:pStyle w:val="Tekstpodstawowy"/>
        <w:numPr>
          <w:ilvl w:val="0"/>
          <w:numId w:val="24"/>
        </w:numPr>
        <w:rPr>
          <w:b/>
          <w:bCs/>
        </w:rPr>
      </w:pPr>
      <w:r w:rsidRPr="006B2EA9">
        <w:rPr>
          <w:b/>
          <w:bCs/>
        </w:rPr>
        <w:t>GPIO</w:t>
      </w:r>
      <w:r w:rsidR="00042064" w:rsidRPr="006B2EA9">
        <w:rPr>
          <w:b/>
          <w:bCs/>
        </w:rPr>
        <w:t xml:space="preserve">: </w:t>
      </w:r>
      <w:r w:rsidR="00042064" w:rsidRPr="006B2EA9">
        <w:t xml:space="preserve">Konfiguracja </w:t>
      </w:r>
      <w:proofErr w:type="spellStart"/>
      <w:r w:rsidR="00042064" w:rsidRPr="006B2EA9">
        <w:t>pinów</w:t>
      </w:r>
      <w:proofErr w:type="spellEnd"/>
      <w:r w:rsidR="00042064" w:rsidRPr="006B2EA9">
        <w:t xml:space="preserve"> GPIO </w:t>
      </w:r>
      <w:r w:rsidR="009876F5" w:rsidRPr="006B2EA9">
        <w:t xml:space="preserve">obejmuje </w:t>
      </w:r>
      <w:r w:rsidR="00805DE0" w:rsidRPr="006B2EA9">
        <w:t>ustawienie odpowiednich trybów pracy (wejście, wyjście</w:t>
      </w:r>
      <w:r w:rsidR="009316FF" w:rsidRPr="006B2EA9">
        <w:t>, alternatywna funkcja, analog</w:t>
      </w:r>
      <w:r w:rsidR="00CD2F1D" w:rsidRPr="006B2EA9">
        <w:t>).</w:t>
      </w:r>
      <w:r w:rsidR="00805DE0" w:rsidRPr="006B2EA9">
        <w:t xml:space="preserve"> </w:t>
      </w:r>
    </w:p>
    <w:p w14:paraId="53C91EEE" w14:textId="1B846139" w:rsidR="00E4384C" w:rsidRPr="006B2EA9" w:rsidRDefault="00AC4F9D" w:rsidP="00AC4F9D">
      <w:pPr>
        <w:pStyle w:val="Tekstpodstawowy"/>
        <w:numPr>
          <w:ilvl w:val="0"/>
          <w:numId w:val="24"/>
        </w:numPr>
        <w:rPr>
          <w:b/>
          <w:bCs/>
        </w:rPr>
      </w:pPr>
      <w:r w:rsidRPr="006B2EA9">
        <w:rPr>
          <w:b/>
          <w:bCs/>
        </w:rPr>
        <w:t>U</w:t>
      </w:r>
      <w:r w:rsidR="002A1338" w:rsidRPr="006B2EA9">
        <w:rPr>
          <w:b/>
          <w:bCs/>
        </w:rPr>
        <w:t>S</w:t>
      </w:r>
      <w:r w:rsidRPr="006B2EA9">
        <w:rPr>
          <w:b/>
          <w:bCs/>
        </w:rPr>
        <w:t>ART</w:t>
      </w:r>
      <w:r w:rsidR="00C73AA3" w:rsidRPr="006B2EA9">
        <w:rPr>
          <w:b/>
          <w:bCs/>
        </w:rPr>
        <w:t>2</w:t>
      </w:r>
      <w:r w:rsidR="00900270" w:rsidRPr="006B2EA9">
        <w:rPr>
          <w:noProof/>
        </w:rPr>
        <w:t>:</w:t>
      </w:r>
      <w:r w:rsidR="007B542B" w:rsidRPr="006B2EA9">
        <w:rPr>
          <w:noProof/>
        </w:rPr>
        <w:t xml:space="preserve"> </w:t>
      </w:r>
      <w:r w:rsidR="00C401D8" w:rsidRPr="006B2EA9">
        <w:rPr>
          <w:noProof/>
        </w:rPr>
        <w:t>Ustawi</w:t>
      </w:r>
      <w:r w:rsidR="009C79C7" w:rsidRPr="006B2EA9">
        <w:rPr>
          <w:noProof/>
        </w:rPr>
        <w:t>ono</w:t>
      </w:r>
      <w:r w:rsidR="00874CCB" w:rsidRPr="006B2EA9">
        <w:rPr>
          <w:noProof/>
        </w:rPr>
        <w:t xml:space="preserve"> istototn</w:t>
      </w:r>
      <w:r w:rsidR="009C79C7" w:rsidRPr="006B2EA9">
        <w:rPr>
          <w:noProof/>
        </w:rPr>
        <w:t>e</w:t>
      </w:r>
      <w:r w:rsidR="00874CCB" w:rsidRPr="006B2EA9">
        <w:rPr>
          <w:noProof/>
        </w:rPr>
        <w:t xml:space="preserve"> </w:t>
      </w:r>
      <w:r w:rsidR="009C79C7" w:rsidRPr="006B2EA9">
        <w:rPr>
          <w:noProof/>
        </w:rPr>
        <w:t>parametry</w:t>
      </w:r>
      <w:r w:rsidR="00874CCB" w:rsidRPr="006B2EA9">
        <w:rPr>
          <w:noProof/>
        </w:rPr>
        <w:t xml:space="preserve"> do osiągnięcia komunikacji</w:t>
      </w:r>
      <w:r w:rsidR="007D630D" w:rsidRPr="006B2EA9">
        <w:rPr>
          <w:noProof/>
        </w:rPr>
        <w:t xml:space="preserve"> pomiędzy modułem, a komputerem. </w:t>
      </w:r>
      <w:r w:rsidR="00E13BFD" w:rsidRPr="006B2EA9">
        <w:rPr>
          <w:noProof/>
        </w:rPr>
        <w:t>Skonfigurowano parametry prędkości transmisji, bit</w:t>
      </w:r>
      <w:r w:rsidR="003700F1" w:rsidRPr="006B2EA9">
        <w:rPr>
          <w:noProof/>
        </w:rPr>
        <w:t>ów danych, bitów stopu i kontrolę parzystości.</w:t>
      </w:r>
      <w:r w:rsidR="00544DAF" w:rsidRPr="006B2EA9">
        <w:rPr>
          <w:noProof/>
        </w:rPr>
        <w:t xml:space="preserve"> Tryb ustawiono na asynchroniczny.</w:t>
      </w:r>
    </w:p>
    <w:p w14:paraId="63BEDBF0" w14:textId="72A37D4F" w:rsidR="003700F1" w:rsidRPr="001A2813" w:rsidRDefault="003700F1" w:rsidP="00AC4F9D">
      <w:pPr>
        <w:pStyle w:val="Tekstpodstawowy"/>
        <w:numPr>
          <w:ilvl w:val="0"/>
          <w:numId w:val="24"/>
        </w:numPr>
        <w:rPr>
          <w:b/>
          <w:bCs/>
          <w:lang w:val="en-GB"/>
        </w:rPr>
      </w:pPr>
      <w:r w:rsidRPr="006B2EA9">
        <w:rPr>
          <w:b/>
          <w:bCs/>
        </w:rPr>
        <w:t xml:space="preserve">RCC (ang. Reset and </w:t>
      </w:r>
      <w:proofErr w:type="spellStart"/>
      <w:r w:rsidRPr="006B2EA9">
        <w:rPr>
          <w:b/>
          <w:bCs/>
        </w:rPr>
        <w:t>Clock</w:t>
      </w:r>
      <w:proofErr w:type="spellEnd"/>
      <w:r w:rsidR="00120B45" w:rsidRPr="006B2EA9">
        <w:rPr>
          <w:b/>
          <w:bCs/>
        </w:rPr>
        <w:t xml:space="preserve"> Control): </w:t>
      </w:r>
      <w:r w:rsidR="00120B45" w:rsidRPr="006B2EA9">
        <w:t xml:space="preserve">Konfiguracja kontrolera RCC ma na celu zapewnienie </w:t>
      </w:r>
      <w:r w:rsidR="0099762C" w:rsidRPr="006B2EA9">
        <w:t>odpowiednich źródeł zegara dla modułu.</w:t>
      </w:r>
      <w:r w:rsidR="00AC7F31" w:rsidRPr="006B2EA9">
        <w:t xml:space="preserve"> </w:t>
      </w:r>
      <w:proofErr w:type="spellStart"/>
      <w:r w:rsidR="00AC7F31" w:rsidRPr="001A2813">
        <w:rPr>
          <w:lang w:val="en-GB"/>
        </w:rPr>
        <w:t>Skonfigurowano</w:t>
      </w:r>
      <w:proofErr w:type="spellEnd"/>
      <w:r w:rsidR="00B41F1F" w:rsidRPr="001A2813">
        <w:rPr>
          <w:lang w:val="en-GB"/>
        </w:rPr>
        <w:t xml:space="preserve"> HSE</w:t>
      </w:r>
      <w:r w:rsidR="00EA61CA" w:rsidRPr="001A2813">
        <w:rPr>
          <w:lang w:val="en-GB"/>
        </w:rPr>
        <w:t xml:space="preserve"> </w:t>
      </w:r>
      <w:proofErr w:type="spellStart"/>
      <w:r w:rsidR="00EA61CA" w:rsidRPr="001A2813">
        <w:rPr>
          <w:lang w:val="en-GB"/>
        </w:rPr>
        <w:t>oraz</w:t>
      </w:r>
      <w:proofErr w:type="spellEnd"/>
      <w:r w:rsidR="00EA61CA" w:rsidRPr="001A2813">
        <w:rPr>
          <w:lang w:val="en-GB"/>
        </w:rPr>
        <w:t xml:space="preserve"> LSE</w:t>
      </w:r>
      <w:r w:rsidR="00B41F1F" w:rsidRPr="001A2813">
        <w:rPr>
          <w:lang w:val="en-GB"/>
        </w:rPr>
        <w:t xml:space="preserve"> (ang.</w:t>
      </w:r>
      <w:r w:rsidR="00EA61CA" w:rsidRPr="001A2813">
        <w:rPr>
          <w:lang w:val="en-GB"/>
        </w:rPr>
        <w:t xml:space="preserve"> H</w:t>
      </w:r>
      <w:r w:rsidR="00B41F1F" w:rsidRPr="001A2813">
        <w:rPr>
          <w:lang w:val="en-GB"/>
        </w:rPr>
        <w:t>igh</w:t>
      </w:r>
      <w:r w:rsidR="00EA61CA" w:rsidRPr="001A2813">
        <w:rPr>
          <w:lang w:val="en-GB"/>
        </w:rPr>
        <w:t>/Low</w:t>
      </w:r>
      <w:r w:rsidR="00B41F1F" w:rsidRPr="001A2813">
        <w:rPr>
          <w:lang w:val="en-GB"/>
        </w:rPr>
        <w:t xml:space="preserve"> Speed Clock) </w:t>
      </w:r>
      <w:proofErr w:type="spellStart"/>
      <w:r w:rsidR="00B41F1F" w:rsidRPr="001A2813">
        <w:rPr>
          <w:lang w:val="en-GB"/>
        </w:rPr>
        <w:t>jako</w:t>
      </w:r>
      <w:proofErr w:type="spellEnd"/>
      <w:r w:rsidR="00B41F1F" w:rsidRPr="001A2813">
        <w:rPr>
          <w:lang w:val="en-GB"/>
        </w:rPr>
        <w:t xml:space="preserve"> „Crystal/Ceramic Resonator”</w:t>
      </w:r>
      <w:r w:rsidR="00EA61CA" w:rsidRPr="001A2813">
        <w:rPr>
          <w:lang w:val="en-GB"/>
        </w:rPr>
        <w:t>.</w:t>
      </w:r>
    </w:p>
    <w:p w14:paraId="016370BF" w14:textId="65B27B03" w:rsidR="009B43A1" w:rsidRPr="006B2EA9" w:rsidRDefault="009B43A1" w:rsidP="00AC4F9D">
      <w:pPr>
        <w:pStyle w:val="Tekstpodstawowy"/>
        <w:numPr>
          <w:ilvl w:val="0"/>
          <w:numId w:val="24"/>
        </w:numPr>
        <w:rPr>
          <w:b/>
          <w:bCs/>
        </w:rPr>
      </w:pPr>
      <w:r w:rsidRPr="006B2EA9">
        <w:rPr>
          <w:b/>
          <w:bCs/>
        </w:rPr>
        <w:lastRenderedPageBreak/>
        <w:t xml:space="preserve">RTC (ang. </w:t>
      </w:r>
      <w:r w:rsidR="00C401D8" w:rsidRPr="006B2EA9">
        <w:rPr>
          <w:b/>
          <w:bCs/>
        </w:rPr>
        <w:t xml:space="preserve">Real-Time </w:t>
      </w:r>
      <w:proofErr w:type="spellStart"/>
      <w:r w:rsidR="00C401D8" w:rsidRPr="006B2EA9">
        <w:rPr>
          <w:b/>
          <w:bCs/>
        </w:rPr>
        <w:t>Clock</w:t>
      </w:r>
      <w:proofErr w:type="spellEnd"/>
      <w:r w:rsidR="00C401D8" w:rsidRPr="006B2EA9">
        <w:rPr>
          <w:b/>
          <w:bCs/>
        </w:rPr>
        <w:t>):</w:t>
      </w:r>
      <w:r w:rsidR="00A53B8B" w:rsidRPr="006B2EA9">
        <w:rPr>
          <w:b/>
          <w:bCs/>
        </w:rPr>
        <w:t xml:space="preserve"> </w:t>
      </w:r>
      <w:r w:rsidR="00683FDF" w:rsidRPr="006B2EA9">
        <w:t>Aktywacja RTC zapewnia dokładne odmierzanie czasu w systemie.</w:t>
      </w:r>
      <w:r w:rsidR="00E8735A" w:rsidRPr="006B2EA9">
        <w:t xml:space="preserve"> Skonfigurowano </w:t>
      </w:r>
      <w:r w:rsidR="00970955" w:rsidRPr="006B2EA9">
        <w:t xml:space="preserve">źródło zegara, kalendarz </w:t>
      </w:r>
      <w:r w:rsidR="0013722D" w:rsidRPr="006B2EA9">
        <w:t>oraz włączono alarm A.</w:t>
      </w:r>
    </w:p>
    <w:p w14:paraId="667FAE99" w14:textId="77777777" w:rsidR="00D224B4" w:rsidRPr="006B2EA9" w:rsidRDefault="00E4384C" w:rsidP="00D224B4">
      <w:pPr>
        <w:pStyle w:val="Tekstpodstawowy"/>
        <w:keepNext/>
        <w:ind w:firstLine="0"/>
        <w:jc w:val="center"/>
      </w:pPr>
      <w:r w:rsidRPr="006B2EA9">
        <w:rPr>
          <w:b/>
          <w:bCs/>
          <w:noProof/>
        </w:rPr>
        <w:drawing>
          <wp:inline distT="0" distB="0" distL="0" distR="0" wp14:anchorId="1A755FC7" wp14:editId="23E82625">
            <wp:extent cx="5658640" cy="4839375"/>
            <wp:effectExtent l="0" t="0" r="0" b="0"/>
            <wp:docPr id="1231710973" name="Obraz 1231710973"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10973" name="Obraz 1" descr="Obraz zawierający tekst, zrzut ekranu, Czcionka, numer&#10;&#10;Opis wygenerowany automatycznie"/>
                    <pic:cNvPicPr/>
                  </pic:nvPicPr>
                  <pic:blipFill>
                    <a:blip r:embed="rId33"/>
                    <a:stretch>
                      <a:fillRect/>
                    </a:stretch>
                  </pic:blipFill>
                  <pic:spPr>
                    <a:xfrm>
                      <a:off x="0" y="0"/>
                      <a:ext cx="5658640" cy="4839375"/>
                    </a:xfrm>
                    <a:prstGeom prst="rect">
                      <a:avLst/>
                    </a:prstGeom>
                  </pic:spPr>
                </pic:pic>
              </a:graphicData>
            </a:graphic>
          </wp:inline>
        </w:drawing>
      </w:r>
    </w:p>
    <w:p w14:paraId="1E5DCDDD" w14:textId="7E710D7B" w:rsidR="00AC4F9D" w:rsidRPr="006B2EA9" w:rsidRDefault="00D224B4" w:rsidP="00D224B4">
      <w:pPr>
        <w:pStyle w:val="Legenda"/>
        <w:jc w:val="center"/>
        <w:rPr>
          <w:color w:val="auto"/>
        </w:rPr>
      </w:pPr>
      <w:r w:rsidRPr="006B2EA9">
        <w:rPr>
          <w:b/>
          <w:bCs/>
          <w:color w:val="auto"/>
        </w:rPr>
        <w:t xml:space="preserve">Rys. </w:t>
      </w:r>
      <w:r w:rsidRPr="006B2EA9">
        <w:rPr>
          <w:b/>
          <w:bCs/>
          <w:color w:val="auto"/>
        </w:rPr>
        <w:fldChar w:fldCharType="begin"/>
      </w:r>
      <w:r w:rsidRPr="006B2EA9">
        <w:rPr>
          <w:b/>
          <w:bCs/>
          <w:color w:val="auto"/>
        </w:rPr>
        <w:instrText xml:space="preserve"> SEQ Rys. \* ARABIC </w:instrText>
      </w:r>
      <w:r w:rsidRPr="006B2EA9">
        <w:rPr>
          <w:b/>
          <w:bCs/>
          <w:color w:val="auto"/>
        </w:rPr>
        <w:fldChar w:fldCharType="separate"/>
      </w:r>
      <w:r w:rsidR="00230785">
        <w:rPr>
          <w:b/>
          <w:bCs/>
          <w:noProof/>
          <w:color w:val="auto"/>
        </w:rPr>
        <w:t>15</w:t>
      </w:r>
      <w:r w:rsidRPr="006B2EA9">
        <w:rPr>
          <w:b/>
          <w:bCs/>
          <w:color w:val="auto"/>
        </w:rPr>
        <w:fldChar w:fldCharType="end"/>
      </w:r>
      <w:r w:rsidRPr="006B2EA9">
        <w:rPr>
          <w:color w:val="auto"/>
        </w:rPr>
        <w:t xml:space="preserve"> Konfiguracja </w:t>
      </w:r>
      <w:proofErr w:type="spellStart"/>
      <w:r w:rsidRPr="006B2EA9">
        <w:rPr>
          <w:color w:val="auto"/>
        </w:rPr>
        <w:t>pinów</w:t>
      </w:r>
      <w:proofErr w:type="spellEnd"/>
      <w:r w:rsidRPr="006B2EA9">
        <w:rPr>
          <w:color w:val="auto"/>
        </w:rPr>
        <w:t xml:space="preserve"> w projekcie</w:t>
      </w:r>
      <w:r w:rsidR="00701A02" w:rsidRPr="006B2EA9">
        <w:rPr>
          <w:color w:val="auto"/>
        </w:rPr>
        <w:t xml:space="preserve"> (odbiornik)</w:t>
      </w:r>
    </w:p>
    <w:p w14:paraId="45C98684" w14:textId="77777777" w:rsidR="00435B25" w:rsidRPr="006B2EA9" w:rsidRDefault="00435B25" w:rsidP="00435B25"/>
    <w:p w14:paraId="5E50D07F" w14:textId="4A6BFEF0" w:rsidR="009309AF" w:rsidRPr="006B2EA9" w:rsidRDefault="00F92C55" w:rsidP="005A1532">
      <w:pPr>
        <w:pStyle w:val="Tekstpodstawowy"/>
      </w:pPr>
      <w:bookmarkStart w:id="20" w:name="_Hlk154246722"/>
      <w:r w:rsidRPr="006B2EA9">
        <w:t>Oba urządzenia, nadajnik i odbiornik, wykorzystują te same konfiguracje dla</w:t>
      </w:r>
      <w:r w:rsidR="00435B25" w:rsidRPr="006B2EA9">
        <w:t xml:space="preserve"> </w:t>
      </w:r>
      <w:r w:rsidRPr="006B2EA9">
        <w:t>kluczowych moduł</w:t>
      </w:r>
      <w:r w:rsidR="00435B25" w:rsidRPr="006B2EA9">
        <w:t>ów, takich jak USART2, RCC oraz RTC</w:t>
      </w:r>
      <w:r w:rsidR="00C74BA1" w:rsidRPr="006B2EA9">
        <w:t>.</w:t>
      </w:r>
      <w:r w:rsidR="003D61B6" w:rsidRPr="006B2EA9">
        <w:t xml:space="preserve"> Występuje różnica w konfiguracji </w:t>
      </w:r>
      <w:proofErr w:type="spellStart"/>
      <w:r w:rsidR="003D61B6" w:rsidRPr="006B2EA9">
        <w:t>pinu</w:t>
      </w:r>
      <w:proofErr w:type="spellEnd"/>
      <w:r w:rsidR="003D61B6" w:rsidRPr="006B2EA9">
        <w:t xml:space="preserve"> PA1 w obu urządzeniach</w:t>
      </w:r>
      <w:r w:rsidR="009309AF" w:rsidRPr="006B2EA9">
        <w:t>, która jest związana z ich specyficznymi funkcjam</w:t>
      </w:r>
      <w:bookmarkEnd w:id="20"/>
      <w:r w:rsidR="009309AF" w:rsidRPr="006B2EA9">
        <w:t>i:</w:t>
      </w:r>
    </w:p>
    <w:p w14:paraId="1A74EF25" w14:textId="77777777" w:rsidR="0010367B" w:rsidRPr="006B2EA9" w:rsidRDefault="0010367B" w:rsidP="00435B25">
      <w:pPr>
        <w:pStyle w:val="Tekstpodstawowy"/>
        <w:ind w:firstLine="709"/>
      </w:pPr>
    </w:p>
    <w:p w14:paraId="4F787C6F" w14:textId="7FAB0E2A" w:rsidR="00B312F9" w:rsidRPr="006B2EA9" w:rsidRDefault="009309AF" w:rsidP="009309AF">
      <w:pPr>
        <w:pStyle w:val="Tekstpodstawowy"/>
        <w:numPr>
          <w:ilvl w:val="0"/>
          <w:numId w:val="25"/>
        </w:numPr>
      </w:pPr>
      <w:r w:rsidRPr="006B2EA9">
        <w:t xml:space="preserve">W </w:t>
      </w:r>
      <w:r w:rsidRPr="006B2EA9">
        <w:rPr>
          <w:b/>
          <w:bCs/>
        </w:rPr>
        <w:t>nadajniku</w:t>
      </w:r>
      <w:r w:rsidRPr="006B2EA9">
        <w:t xml:space="preserve">, pin PA1 jest skonfigurowany jako </w:t>
      </w:r>
      <w:r w:rsidRPr="006B2EA9">
        <w:rPr>
          <w:b/>
          <w:bCs/>
        </w:rPr>
        <w:t>GPIO Input</w:t>
      </w:r>
      <w:r w:rsidRPr="006B2EA9">
        <w:t>, co pozwala na podłączenie i obsługę przycisku</w:t>
      </w:r>
      <w:r w:rsidR="00CE54BD" w:rsidRPr="006B2EA9">
        <w:t>.</w:t>
      </w:r>
    </w:p>
    <w:p w14:paraId="1E4A2478" w14:textId="3298AA91" w:rsidR="00B312F9" w:rsidRPr="006B2EA9" w:rsidRDefault="00CE54BD" w:rsidP="00545E16">
      <w:pPr>
        <w:pStyle w:val="Tekstpodstawowy"/>
        <w:numPr>
          <w:ilvl w:val="0"/>
          <w:numId w:val="25"/>
        </w:numPr>
      </w:pPr>
      <w:r w:rsidRPr="006B2EA9">
        <w:t xml:space="preserve">W </w:t>
      </w:r>
      <w:r w:rsidRPr="006B2EA9">
        <w:rPr>
          <w:b/>
          <w:bCs/>
        </w:rPr>
        <w:t>odbiorniku</w:t>
      </w:r>
      <w:r w:rsidRPr="006B2EA9">
        <w:t xml:space="preserve">, ten sam pin, PA1, jest skonfigurowany jako </w:t>
      </w:r>
      <w:r w:rsidRPr="006B2EA9">
        <w:rPr>
          <w:b/>
          <w:bCs/>
        </w:rPr>
        <w:t xml:space="preserve">GPIO </w:t>
      </w:r>
      <w:proofErr w:type="spellStart"/>
      <w:r w:rsidRPr="006B2EA9">
        <w:rPr>
          <w:b/>
          <w:bCs/>
        </w:rPr>
        <w:t>Output</w:t>
      </w:r>
      <w:proofErr w:type="spellEnd"/>
      <w:r w:rsidRPr="006B2EA9">
        <w:t xml:space="preserve">, który steruje </w:t>
      </w:r>
      <w:proofErr w:type="spellStart"/>
      <w:r w:rsidRPr="006B2EA9">
        <w:t>buzzerem</w:t>
      </w:r>
      <w:proofErr w:type="spellEnd"/>
      <w:r w:rsidR="0010367B" w:rsidRPr="006B2EA9">
        <w:t>.</w:t>
      </w:r>
    </w:p>
    <w:p w14:paraId="19639AC0" w14:textId="77777777" w:rsidR="00E37360" w:rsidRPr="006B2EA9" w:rsidRDefault="00E37360" w:rsidP="00E37360">
      <w:pPr>
        <w:pStyle w:val="Tekstpodstawowy"/>
        <w:ind w:left="1486" w:firstLine="0"/>
      </w:pPr>
    </w:p>
    <w:p w14:paraId="0A4FF619" w14:textId="3C848AA9" w:rsidR="00140037" w:rsidRPr="006B2EA9" w:rsidRDefault="009F135B" w:rsidP="00B107D4">
      <w:pPr>
        <w:pStyle w:val="Nagwek2"/>
      </w:pPr>
      <w:bookmarkStart w:id="21" w:name="_Toc155225822"/>
      <w:r w:rsidRPr="006B2EA9">
        <w:lastRenderedPageBreak/>
        <w:t>Funkcjonalność oprogramowania</w:t>
      </w:r>
      <w:bookmarkEnd w:id="21"/>
    </w:p>
    <w:p w14:paraId="43D37DB7" w14:textId="77777777" w:rsidR="00E37360" w:rsidRPr="006B2EA9" w:rsidRDefault="00E37360" w:rsidP="00E37360">
      <w:pPr>
        <w:pStyle w:val="Tekstpodstawowy"/>
      </w:pPr>
    </w:p>
    <w:p w14:paraId="47D6F861" w14:textId="5670CD8C" w:rsidR="00597ACE" w:rsidRPr="006B2EA9" w:rsidRDefault="00E37360" w:rsidP="00B76F64">
      <w:pPr>
        <w:pStyle w:val="Nagwek3"/>
      </w:pPr>
      <w:r w:rsidRPr="006B2EA9">
        <w:t xml:space="preserve"> </w:t>
      </w:r>
      <w:bookmarkStart w:id="22" w:name="_Toc155225823"/>
      <w:r w:rsidRPr="006B2EA9">
        <w:t>Implementacja komunikacji</w:t>
      </w:r>
      <w:r w:rsidR="005E0846" w:rsidRPr="006B2EA9">
        <w:t xml:space="preserve"> </w:t>
      </w:r>
      <w:r w:rsidR="003202C7" w:rsidRPr="006B2EA9">
        <w:t>bezprzewodowej</w:t>
      </w:r>
      <w:bookmarkEnd w:id="22"/>
    </w:p>
    <w:p w14:paraId="6EA8F5C2" w14:textId="0188FA38" w:rsidR="005E0846" w:rsidRPr="006B2EA9" w:rsidRDefault="003D4D5D" w:rsidP="005A1532">
      <w:pPr>
        <w:pStyle w:val="Tekstpodstawowy"/>
        <w:rPr>
          <w:szCs w:val="24"/>
        </w:rPr>
      </w:pPr>
      <w:r w:rsidRPr="006B2EA9">
        <w:rPr>
          <w:szCs w:val="24"/>
        </w:rPr>
        <w:t xml:space="preserve">W rozdziale </w:t>
      </w:r>
      <w:r w:rsidR="00FC1AD4" w:rsidRPr="006B2EA9">
        <w:rPr>
          <w:szCs w:val="24"/>
        </w:rPr>
        <w:t>5.3.1</w:t>
      </w:r>
      <w:r w:rsidR="00B26C1D" w:rsidRPr="006B2EA9">
        <w:rPr>
          <w:szCs w:val="24"/>
        </w:rPr>
        <w:t>.</w:t>
      </w:r>
      <w:r w:rsidR="00FC1AD4" w:rsidRPr="006B2EA9">
        <w:rPr>
          <w:szCs w:val="24"/>
        </w:rPr>
        <w:t xml:space="preserve"> </w:t>
      </w:r>
      <w:r w:rsidR="001C147A" w:rsidRPr="006B2EA9">
        <w:rPr>
          <w:szCs w:val="24"/>
        </w:rPr>
        <w:t xml:space="preserve">opisano proces implementacji </w:t>
      </w:r>
      <w:r w:rsidR="00D56D32" w:rsidRPr="006B2EA9">
        <w:rPr>
          <w:szCs w:val="24"/>
        </w:rPr>
        <w:t xml:space="preserve">komunikacji </w:t>
      </w:r>
      <w:proofErr w:type="spellStart"/>
      <w:r w:rsidR="001D42AD" w:rsidRPr="006B2EA9">
        <w:rPr>
          <w:szCs w:val="24"/>
        </w:rPr>
        <w:t>LoRa</w:t>
      </w:r>
      <w:proofErr w:type="spellEnd"/>
      <w:r w:rsidR="00FC1AD4" w:rsidRPr="006B2EA9">
        <w:rPr>
          <w:szCs w:val="24"/>
        </w:rPr>
        <w:t>.</w:t>
      </w:r>
      <w:r w:rsidR="0065706A" w:rsidRPr="006B2EA9">
        <w:rPr>
          <w:szCs w:val="24"/>
        </w:rPr>
        <w:t xml:space="preserve"> Skonfigurowano pliki </w:t>
      </w:r>
      <w:proofErr w:type="spellStart"/>
      <w:r w:rsidR="005452F2" w:rsidRPr="006B2EA9">
        <w:rPr>
          <w:i/>
          <w:iCs/>
          <w:szCs w:val="24"/>
        </w:rPr>
        <w:t>subghz_phy_app.c</w:t>
      </w:r>
      <w:proofErr w:type="spellEnd"/>
      <w:r w:rsidR="005452F2" w:rsidRPr="006B2EA9">
        <w:rPr>
          <w:szCs w:val="24"/>
        </w:rPr>
        <w:t xml:space="preserve"> oraz </w:t>
      </w:r>
      <w:proofErr w:type="spellStart"/>
      <w:r w:rsidR="005452F2" w:rsidRPr="006B2EA9">
        <w:rPr>
          <w:i/>
          <w:iCs/>
          <w:szCs w:val="24"/>
        </w:rPr>
        <w:t>subghz_phy_app.h</w:t>
      </w:r>
      <w:proofErr w:type="spellEnd"/>
      <w:r w:rsidR="005452F2" w:rsidRPr="006B2EA9">
        <w:rPr>
          <w:szCs w:val="24"/>
        </w:rPr>
        <w:t>, które stanowią rdzeń zarządzania radiem.</w:t>
      </w:r>
    </w:p>
    <w:p w14:paraId="4CF9966A" w14:textId="77777777" w:rsidR="00B65105" w:rsidRPr="006B2EA9" w:rsidRDefault="00B65105" w:rsidP="00B65105">
      <w:pPr>
        <w:pStyle w:val="Tekstpodstawowy"/>
        <w:ind w:firstLine="0"/>
      </w:pPr>
    </w:p>
    <w:p w14:paraId="6ED45DBA" w14:textId="70D9BBBB" w:rsidR="00E756B8" w:rsidRPr="006B2EA9" w:rsidRDefault="00B65105" w:rsidP="005A1532">
      <w:pPr>
        <w:pStyle w:val="Tekstpodstawowy"/>
      </w:pPr>
      <w:r w:rsidRPr="006B2EA9">
        <w:t xml:space="preserve">W pliku </w:t>
      </w:r>
      <w:proofErr w:type="spellStart"/>
      <w:r w:rsidRPr="006B2EA9">
        <w:rPr>
          <w:i/>
          <w:iCs/>
        </w:rPr>
        <w:t>subghz_phy_app.h</w:t>
      </w:r>
      <w:proofErr w:type="spellEnd"/>
      <w:r w:rsidRPr="006B2EA9">
        <w:t xml:space="preserve"> </w:t>
      </w:r>
      <w:r w:rsidR="004317F1" w:rsidRPr="006B2EA9">
        <w:t>ustawiono</w:t>
      </w:r>
      <w:r w:rsidRPr="006B2EA9">
        <w:t xml:space="preserve"> parametry konfiguracyjne modułu radiowego, które </w:t>
      </w:r>
      <w:r w:rsidR="00784256" w:rsidRPr="006B2EA9">
        <w:t>były</w:t>
      </w:r>
      <w:r w:rsidRPr="006B2EA9">
        <w:t xml:space="preserve"> kluczowe dla określenia trybu pracy i specyfikacji sygnału.</w:t>
      </w:r>
      <w:r w:rsidR="00E756B8" w:rsidRPr="006B2EA9">
        <w:t xml:space="preserve"> Proces składał się z następujących etapów:</w:t>
      </w:r>
    </w:p>
    <w:p w14:paraId="352D17A6" w14:textId="28C2D775" w:rsidR="00B65105" w:rsidRPr="006B2EA9" w:rsidRDefault="186041A2" w:rsidP="004317F1">
      <w:pPr>
        <w:pStyle w:val="Tekstpodstawowy"/>
        <w:numPr>
          <w:ilvl w:val="0"/>
          <w:numId w:val="28"/>
        </w:numPr>
      </w:pPr>
      <w:r w:rsidRPr="17AA679D">
        <w:rPr>
          <w:b/>
          <w:bCs/>
        </w:rPr>
        <w:t>Definicja trybu modemu:</w:t>
      </w:r>
      <w:r>
        <w:t xml:space="preserve"> Zdefiniowano </w:t>
      </w:r>
      <w:r w:rsidRPr="17AA679D">
        <w:rPr>
          <w:i/>
          <w:iCs/>
        </w:rPr>
        <w:t>USE_MODEM_LORA</w:t>
      </w:r>
      <w:r>
        <w:t>, a następnie ustawiono na 1, co oznaczało</w:t>
      </w:r>
      <w:r w:rsidR="00C25D67">
        <w:t>,</w:t>
      </w:r>
      <w:r>
        <w:t xml:space="preserve"> że wybrano tryb pracy modemu </w:t>
      </w:r>
      <w:proofErr w:type="spellStart"/>
      <w:r>
        <w:t>LoRa</w:t>
      </w:r>
      <w:proofErr w:type="spellEnd"/>
      <w:r>
        <w:t>.</w:t>
      </w:r>
    </w:p>
    <w:p w14:paraId="1DF0F860" w14:textId="432E99E7" w:rsidR="00B65105" w:rsidRPr="006B2EA9" w:rsidRDefault="186041A2" w:rsidP="004317F1">
      <w:pPr>
        <w:pStyle w:val="Tekstpodstawowy"/>
        <w:numPr>
          <w:ilvl w:val="0"/>
          <w:numId w:val="28"/>
        </w:numPr>
      </w:pPr>
      <w:r w:rsidRPr="17AA679D">
        <w:rPr>
          <w:b/>
          <w:bCs/>
        </w:rPr>
        <w:t>Ustawienie częstotliwości radiowej:</w:t>
      </w:r>
      <w:r>
        <w:t xml:space="preserve"> Zdefiniowano </w:t>
      </w:r>
      <w:r w:rsidRPr="17AA679D">
        <w:rPr>
          <w:i/>
          <w:iCs/>
        </w:rPr>
        <w:t>RF_FREQUENCY</w:t>
      </w:r>
      <w:r>
        <w:t xml:space="preserve"> na 868000000 </w:t>
      </w:r>
      <w:proofErr w:type="spellStart"/>
      <w:r>
        <w:t>Hz</w:t>
      </w:r>
      <w:proofErr w:type="spellEnd"/>
      <w:r>
        <w:t xml:space="preserve">, co ustawiło częstotliwość pracy modułu na 868 MHz. Jest to typowa częstotliwość dla komunikacji </w:t>
      </w:r>
      <w:proofErr w:type="spellStart"/>
      <w:r>
        <w:t>LoRa</w:t>
      </w:r>
      <w:proofErr w:type="spellEnd"/>
      <w:r>
        <w:t xml:space="preserve"> w Europie</w:t>
      </w:r>
      <w:r w:rsidR="0D4CD977">
        <w:t xml:space="preserve"> (kanał nr 17).</w:t>
      </w:r>
    </w:p>
    <w:p w14:paraId="40753D69" w14:textId="777194A0" w:rsidR="00B65105" w:rsidRPr="006B2EA9" w:rsidRDefault="186041A2" w:rsidP="004317F1">
      <w:pPr>
        <w:pStyle w:val="Tekstpodstawowy"/>
        <w:numPr>
          <w:ilvl w:val="0"/>
          <w:numId w:val="28"/>
        </w:numPr>
      </w:pPr>
      <w:r w:rsidRPr="17AA679D">
        <w:rPr>
          <w:b/>
          <w:bCs/>
        </w:rPr>
        <w:t>Definicja mocy sygnału:</w:t>
      </w:r>
      <w:r>
        <w:t xml:space="preserve"> Wartość </w:t>
      </w:r>
      <w:r w:rsidRPr="17AA679D">
        <w:rPr>
          <w:i/>
          <w:iCs/>
        </w:rPr>
        <w:t>TX_OUTPUT_POWER</w:t>
      </w:r>
      <w:r>
        <w:t xml:space="preserve"> została zdefiniowana jako 14 </w:t>
      </w:r>
      <w:proofErr w:type="spellStart"/>
      <w:r>
        <w:t>dBm</w:t>
      </w:r>
      <w:proofErr w:type="spellEnd"/>
      <w:r>
        <w:t xml:space="preserve">, co określa moc sygnału </w:t>
      </w:r>
      <w:r w:rsidR="6AEC2D7C">
        <w:t>transmitowanego</w:t>
      </w:r>
      <w:r>
        <w:t>.</w:t>
      </w:r>
    </w:p>
    <w:p w14:paraId="57FC7F7D" w14:textId="68CFAC79" w:rsidR="00B65105" w:rsidRPr="006B2EA9" w:rsidRDefault="186041A2" w:rsidP="004317F1">
      <w:pPr>
        <w:pStyle w:val="Tekstpodstawowy"/>
        <w:numPr>
          <w:ilvl w:val="0"/>
          <w:numId w:val="28"/>
        </w:numPr>
      </w:pPr>
      <w:r w:rsidRPr="17AA679D">
        <w:rPr>
          <w:b/>
          <w:bCs/>
        </w:rPr>
        <w:t xml:space="preserve">Konfiguracja parametrów </w:t>
      </w:r>
      <w:proofErr w:type="spellStart"/>
      <w:r w:rsidRPr="17AA679D">
        <w:rPr>
          <w:b/>
          <w:bCs/>
        </w:rPr>
        <w:t>LoRa</w:t>
      </w:r>
      <w:proofErr w:type="spellEnd"/>
      <w:r w:rsidRPr="17AA679D">
        <w:rPr>
          <w:b/>
          <w:bCs/>
        </w:rPr>
        <w:t>:</w:t>
      </w:r>
      <w:r>
        <w:t xml:space="preserve"> </w:t>
      </w:r>
      <w:r w:rsidR="5C367336">
        <w:t xml:space="preserve">W </w:t>
      </w:r>
      <w:r w:rsidR="0B7741AA">
        <w:t>T</w:t>
      </w:r>
      <w:r w:rsidR="5C367336">
        <w:t>ab.</w:t>
      </w:r>
      <w:r w:rsidR="003751CD">
        <w:t xml:space="preserve"> </w:t>
      </w:r>
      <w:r w:rsidR="5C367336">
        <w:t xml:space="preserve">3 pokazano </w:t>
      </w:r>
      <w:r w:rsidR="243A18EA">
        <w:t>parametry</w:t>
      </w:r>
      <w:r w:rsidR="3E055480">
        <w:t xml:space="preserve"> oraz ich wartości</w:t>
      </w:r>
      <w:r w:rsidR="243A18EA">
        <w:t xml:space="preserve">, </w:t>
      </w:r>
      <w:r w:rsidR="5C8E9241">
        <w:t xml:space="preserve">były </w:t>
      </w:r>
      <w:r w:rsidR="6E1515B1">
        <w:t xml:space="preserve">one </w:t>
      </w:r>
      <w:r w:rsidR="5C8E9241">
        <w:t xml:space="preserve">kluczowe dla konfiguracji charakterystyk sygnału </w:t>
      </w:r>
      <w:proofErr w:type="spellStart"/>
      <w:r w:rsidR="5C8E9241">
        <w:t>LoRa</w:t>
      </w:r>
      <w:proofErr w:type="spellEnd"/>
      <w:r w:rsidR="2A383D21">
        <w:t xml:space="preserve">, takich jak zasięg, </w:t>
      </w:r>
      <w:r w:rsidR="6BB7FBD6">
        <w:t xml:space="preserve">szybkość </w:t>
      </w:r>
      <w:r w:rsidR="2A383D21">
        <w:t>transmisji i odporność na zakłócenia.</w:t>
      </w:r>
    </w:p>
    <w:p w14:paraId="4EF6FDB7" w14:textId="77777777" w:rsidR="00814880" w:rsidRPr="006B2EA9" w:rsidRDefault="00814880" w:rsidP="00814880">
      <w:pPr>
        <w:pStyle w:val="Tekstpodstawowy"/>
        <w:ind w:left="720" w:firstLine="0"/>
      </w:pPr>
    </w:p>
    <w:p w14:paraId="6A6DB57C" w14:textId="0022C9B5" w:rsidR="00247F15" w:rsidRPr="006B2EA9" w:rsidRDefault="00247F15" w:rsidP="00247F15">
      <w:pPr>
        <w:pStyle w:val="Legenda"/>
        <w:keepNext/>
        <w:jc w:val="center"/>
        <w:rPr>
          <w:color w:val="auto"/>
        </w:rPr>
      </w:pPr>
      <w:r w:rsidRPr="006B2EA9">
        <w:rPr>
          <w:b/>
          <w:bCs/>
          <w:color w:val="auto"/>
        </w:rPr>
        <w:t xml:space="preserve">Tab. </w:t>
      </w:r>
      <w:r w:rsidRPr="006B2EA9">
        <w:rPr>
          <w:b/>
          <w:bCs/>
          <w:color w:val="auto"/>
        </w:rPr>
        <w:fldChar w:fldCharType="begin"/>
      </w:r>
      <w:r w:rsidRPr="006B2EA9">
        <w:rPr>
          <w:b/>
          <w:bCs/>
          <w:color w:val="auto"/>
        </w:rPr>
        <w:instrText xml:space="preserve"> SEQ Tab. \* ARABIC </w:instrText>
      </w:r>
      <w:r w:rsidRPr="006B2EA9">
        <w:rPr>
          <w:b/>
          <w:bCs/>
          <w:color w:val="auto"/>
        </w:rPr>
        <w:fldChar w:fldCharType="separate"/>
      </w:r>
      <w:r w:rsidRPr="006B2EA9">
        <w:rPr>
          <w:b/>
          <w:bCs/>
          <w:noProof/>
          <w:color w:val="auto"/>
        </w:rPr>
        <w:t>3</w:t>
      </w:r>
      <w:r w:rsidRPr="006B2EA9">
        <w:rPr>
          <w:b/>
          <w:bCs/>
          <w:color w:val="auto"/>
        </w:rPr>
        <w:fldChar w:fldCharType="end"/>
      </w:r>
      <w:r w:rsidRPr="006B2EA9">
        <w:rPr>
          <w:color w:val="auto"/>
        </w:rPr>
        <w:t xml:space="preserve"> Konfiguracja parametrów </w:t>
      </w:r>
      <w:proofErr w:type="spellStart"/>
      <w:r w:rsidRPr="006B2EA9">
        <w:rPr>
          <w:color w:val="auto"/>
        </w:rPr>
        <w:t>LoRa</w:t>
      </w:r>
      <w:proofErr w:type="spellEnd"/>
      <w:r w:rsidRPr="006B2EA9">
        <w:rPr>
          <w:color w:val="auto"/>
        </w:rPr>
        <w:t xml:space="preserve"> w pliku </w:t>
      </w:r>
      <w:proofErr w:type="spellStart"/>
      <w:r w:rsidRPr="006B2EA9">
        <w:rPr>
          <w:color w:val="auto"/>
        </w:rPr>
        <w:t>subghz_phu_app.h</w:t>
      </w:r>
      <w:proofErr w:type="spellEnd"/>
    </w:p>
    <w:tbl>
      <w:tblPr>
        <w:tblStyle w:val="Tabela-Siatka"/>
        <w:tblW w:w="0" w:type="auto"/>
        <w:tblInd w:w="720" w:type="dxa"/>
        <w:tblLook w:val="04A0" w:firstRow="1" w:lastRow="0" w:firstColumn="1" w:lastColumn="0" w:noHBand="0" w:noVBand="1"/>
      </w:tblPr>
      <w:tblGrid>
        <w:gridCol w:w="4466"/>
        <w:gridCol w:w="3875"/>
      </w:tblGrid>
      <w:tr w:rsidR="00814880" w:rsidRPr="006B2EA9" w14:paraId="30E53CBC" w14:textId="77777777" w:rsidTr="00247F15">
        <w:tc>
          <w:tcPr>
            <w:tcW w:w="4466" w:type="dxa"/>
            <w:shd w:val="clear" w:color="auto" w:fill="D9D9D9" w:themeFill="background1" w:themeFillShade="D9"/>
          </w:tcPr>
          <w:p w14:paraId="4E8429E0" w14:textId="0227DDEE" w:rsidR="00814880" w:rsidRPr="006B2EA9" w:rsidRDefault="00B30A3B" w:rsidP="008B4D54">
            <w:pPr>
              <w:pStyle w:val="Tekstpodstawowy"/>
              <w:ind w:firstLine="0"/>
              <w:jc w:val="center"/>
            </w:pPr>
            <w:r w:rsidRPr="006B2EA9">
              <w:t>Parametr</w:t>
            </w:r>
          </w:p>
        </w:tc>
        <w:tc>
          <w:tcPr>
            <w:tcW w:w="3875" w:type="dxa"/>
            <w:shd w:val="clear" w:color="auto" w:fill="D9D9D9" w:themeFill="background1" w:themeFillShade="D9"/>
          </w:tcPr>
          <w:p w14:paraId="3F476472" w14:textId="1C9879F3" w:rsidR="00814880" w:rsidRPr="006B2EA9" w:rsidRDefault="00814880" w:rsidP="008B4D54">
            <w:pPr>
              <w:pStyle w:val="Tekstpodstawowy"/>
              <w:ind w:firstLine="0"/>
              <w:jc w:val="center"/>
            </w:pPr>
            <w:r w:rsidRPr="006B2EA9">
              <w:t>Wartość</w:t>
            </w:r>
          </w:p>
        </w:tc>
      </w:tr>
      <w:tr w:rsidR="00814880" w:rsidRPr="006B2EA9" w14:paraId="42D6123B" w14:textId="77777777" w:rsidTr="00247F15">
        <w:tc>
          <w:tcPr>
            <w:tcW w:w="4466" w:type="dxa"/>
          </w:tcPr>
          <w:p w14:paraId="6557D189" w14:textId="0DDD9705" w:rsidR="00814880" w:rsidRPr="006B2EA9" w:rsidRDefault="00814880" w:rsidP="008B4D54">
            <w:pPr>
              <w:pStyle w:val="Tekstpodstawowy"/>
              <w:ind w:firstLine="0"/>
              <w:jc w:val="center"/>
            </w:pPr>
            <w:r w:rsidRPr="006B2EA9">
              <w:t>LORA_BANDWIDTH</w:t>
            </w:r>
          </w:p>
        </w:tc>
        <w:tc>
          <w:tcPr>
            <w:tcW w:w="3875" w:type="dxa"/>
          </w:tcPr>
          <w:p w14:paraId="750E5B6B" w14:textId="0B563A1C" w:rsidR="00814880" w:rsidRPr="006B2EA9" w:rsidRDefault="008B4D54" w:rsidP="008B4D54">
            <w:pPr>
              <w:pStyle w:val="Tekstpodstawowy"/>
              <w:ind w:firstLine="0"/>
              <w:jc w:val="center"/>
            </w:pPr>
            <w:r w:rsidRPr="006B2EA9">
              <w:t>125 kHz</w:t>
            </w:r>
          </w:p>
        </w:tc>
      </w:tr>
      <w:tr w:rsidR="00814880" w:rsidRPr="006B2EA9" w14:paraId="0FD9860D" w14:textId="77777777" w:rsidTr="00247F15">
        <w:tc>
          <w:tcPr>
            <w:tcW w:w="4466" w:type="dxa"/>
          </w:tcPr>
          <w:p w14:paraId="29862CBD" w14:textId="249347FF" w:rsidR="00814880" w:rsidRPr="006B2EA9" w:rsidRDefault="00814880" w:rsidP="008B4D54">
            <w:pPr>
              <w:pStyle w:val="Tekstpodstawowy"/>
              <w:ind w:firstLine="0"/>
              <w:jc w:val="center"/>
            </w:pPr>
            <w:r w:rsidRPr="006B2EA9">
              <w:t>LORA_SPREADING_FACTOR</w:t>
            </w:r>
          </w:p>
        </w:tc>
        <w:tc>
          <w:tcPr>
            <w:tcW w:w="3875" w:type="dxa"/>
          </w:tcPr>
          <w:p w14:paraId="1B6F1731" w14:textId="5556CB0D" w:rsidR="00814880" w:rsidRPr="006B2EA9" w:rsidRDefault="008B4D54" w:rsidP="008B4D54">
            <w:pPr>
              <w:pStyle w:val="Tekstpodstawowy"/>
              <w:ind w:firstLine="0"/>
              <w:jc w:val="center"/>
            </w:pPr>
            <w:r w:rsidRPr="006B2EA9">
              <w:t>SF7</w:t>
            </w:r>
          </w:p>
        </w:tc>
      </w:tr>
      <w:tr w:rsidR="00814880" w:rsidRPr="006B2EA9" w14:paraId="143D88F6" w14:textId="77777777" w:rsidTr="00247F15">
        <w:tc>
          <w:tcPr>
            <w:tcW w:w="4466" w:type="dxa"/>
          </w:tcPr>
          <w:p w14:paraId="26F84CA2" w14:textId="42AB8D90" w:rsidR="00814880" w:rsidRPr="006B2EA9" w:rsidRDefault="00BB02BB" w:rsidP="008B4D54">
            <w:pPr>
              <w:pStyle w:val="Tekstpodstawowy"/>
              <w:ind w:firstLine="0"/>
              <w:jc w:val="center"/>
            </w:pPr>
            <w:r w:rsidRPr="006B2EA9">
              <w:t>LORA_CODINGRATE</w:t>
            </w:r>
          </w:p>
        </w:tc>
        <w:tc>
          <w:tcPr>
            <w:tcW w:w="3875" w:type="dxa"/>
          </w:tcPr>
          <w:p w14:paraId="1EA0A743" w14:textId="5126FC70" w:rsidR="00814880" w:rsidRPr="006B2EA9" w:rsidRDefault="00247F15" w:rsidP="008B4D54">
            <w:pPr>
              <w:pStyle w:val="Tekstpodstawowy"/>
              <w:ind w:firstLine="0"/>
              <w:jc w:val="center"/>
            </w:pPr>
            <w:r w:rsidRPr="006B2EA9">
              <w:t>4/5</w:t>
            </w:r>
          </w:p>
        </w:tc>
      </w:tr>
      <w:tr w:rsidR="00814880" w:rsidRPr="006B2EA9" w14:paraId="6C68F6AB" w14:textId="77777777" w:rsidTr="00247F15">
        <w:tc>
          <w:tcPr>
            <w:tcW w:w="4466" w:type="dxa"/>
          </w:tcPr>
          <w:p w14:paraId="17BC141F" w14:textId="2C32C1FF" w:rsidR="00814880" w:rsidRPr="006B2EA9" w:rsidRDefault="00BB02BB" w:rsidP="008B4D54">
            <w:pPr>
              <w:pStyle w:val="Tekstpodstawowy"/>
              <w:ind w:firstLine="0"/>
              <w:jc w:val="center"/>
            </w:pPr>
            <w:r w:rsidRPr="006B2EA9">
              <w:t>LORA_PREAMBLE_LENGTH</w:t>
            </w:r>
          </w:p>
        </w:tc>
        <w:tc>
          <w:tcPr>
            <w:tcW w:w="3875" w:type="dxa"/>
          </w:tcPr>
          <w:p w14:paraId="255C9911" w14:textId="5FAF25AF" w:rsidR="00814880" w:rsidRPr="006B2EA9" w:rsidRDefault="00247F15" w:rsidP="008B4D54">
            <w:pPr>
              <w:pStyle w:val="Tekstpodstawowy"/>
              <w:ind w:firstLine="0"/>
              <w:jc w:val="center"/>
            </w:pPr>
            <w:r w:rsidRPr="006B2EA9">
              <w:t>8</w:t>
            </w:r>
          </w:p>
        </w:tc>
      </w:tr>
      <w:tr w:rsidR="00814880" w:rsidRPr="006B2EA9" w14:paraId="4D5716EB" w14:textId="77777777" w:rsidTr="00247F15">
        <w:tc>
          <w:tcPr>
            <w:tcW w:w="4466" w:type="dxa"/>
          </w:tcPr>
          <w:p w14:paraId="11CBE1A1" w14:textId="568148E7" w:rsidR="00814880" w:rsidRPr="006B2EA9" w:rsidRDefault="00BB02BB" w:rsidP="008B4D54">
            <w:pPr>
              <w:pStyle w:val="Tekstpodstawowy"/>
              <w:ind w:firstLine="0"/>
              <w:jc w:val="center"/>
            </w:pPr>
            <w:r w:rsidRPr="006B2EA9">
              <w:t>LORA_SYMBOL_TIMEOUT</w:t>
            </w:r>
          </w:p>
        </w:tc>
        <w:tc>
          <w:tcPr>
            <w:tcW w:w="3875" w:type="dxa"/>
          </w:tcPr>
          <w:p w14:paraId="559B995B" w14:textId="5D4591F9" w:rsidR="00814880" w:rsidRPr="006B2EA9" w:rsidRDefault="00247F15" w:rsidP="008B4D54">
            <w:pPr>
              <w:pStyle w:val="Tekstpodstawowy"/>
              <w:ind w:firstLine="0"/>
              <w:jc w:val="center"/>
            </w:pPr>
            <w:r w:rsidRPr="006B2EA9">
              <w:t>5</w:t>
            </w:r>
          </w:p>
        </w:tc>
      </w:tr>
      <w:tr w:rsidR="00814880" w:rsidRPr="006B2EA9" w14:paraId="446742AD" w14:textId="77777777" w:rsidTr="00247F15">
        <w:tc>
          <w:tcPr>
            <w:tcW w:w="4466" w:type="dxa"/>
          </w:tcPr>
          <w:p w14:paraId="21170D90" w14:textId="13D24786" w:rsidR="00814880" w:rsidRPr="001A2813" w:rsidRDefault="00BB02BB" w:rsidP="008B4D54">
            <w:pPr>
              <w:pStyle w:val="Tekstpodstawowy"/>
              <w:ind w:firstLine="0"/>
              <w:jc w:val="center"/>
              <w:rPr>
                <w:lang w:val="en-GB"/>
              </w:rPr>
            </w:pPr>
            <w:r w:rsidRPr="001A2813">
              <w:rPr>
                <w:lang w:val="en-GB"/>
              </w:rPr>
              <w:t>LORA_FIX_LENGTH_PAYLOAD_ON</w:t>
            </w:r>
          </w:p>
        </w:tc>
        <w:tc>
          <w:tcPr>
            <w:tcW w:w="3875" w:type="dxa"/>
          </w:tcPr>
          <w:p w14:paraId="0C701F23" w14:textId="5E4EB134" w:rsidR="00814880" w:rsidRPr="006B2EA9" w:rsidRDefault="00247F15" w:rsidP="008B4D54">
            <w:pPr>
              <w:pStyle w:val="Tekstpodstawowy"/>
              <w:ind w:firstLine="0"/>
              <w:jc w:val="center"/>
            </w:pPr>
            <w:proofErr w:type="spellStart"/>
            <w:r w:rsidRPr="006B2EA9">
              <w:t>False</w:t>
            </w:r>
            <w:proofErr w:type="spellEnd"/>
          </w:p>
        </w:tc>
      </w:tr>
      <w:tr w:rsidR="00BB02BB" w:rsidRPr="006B2EA9" w14:paraId="0B94AE82" w14:textId="77777777" w:rsidTr="00247F15">
        <w:tc>
          <w:tcPr>
            <w:tcW w:w="4466" w:type="dxa"/>
          </w:tcPr>
          <w:p w14:paraId="1E0DF317" w14:textId="275704A3" w:rsidR="00BB02BB" w:rsidRPr="006B2EA9" w:rsidRDefault="008B4D54" w:rsidP="008B4D54">
            <w:pPr>
              <w:pStyle w:val="Tekstpodstawowy"/>
              <w:ind w:firstLine="0"/>
              <w:jc w:val="center"/>
            </w:pPr>
            <w:r w:rsidRPr="006B2EA9">
              <w:t>LORA_IQ_INVERSION_ON</w:t>
            </w:r>
          </w:p>
        </w:tc>
        <w:tc>
          <w:tcPr>
            <w:tcW w:w="3875" w:type="dxa"/>
          </w:tcPr>
          <w:p w14:paraId="1833857C" w14:textId="7ED394F2" w:rsidR="00BB02BB" w:rsidRPr="006B2EA9" w:rsidRDefault="00247F15" w:rsidP="008B4D54">
            <w:pPr>
              <w:pStyle w:val="Tekstpodstawowy"/>
              <w:ind w:firstLine="0"/>
              <w:jc w:val="center"/>
            </w:pPr>
            <w:proofErr w:type="spellStart"/>
            <w:r w:rsidRPr="006B2EA9">
              <w:t>False</w:t>
            </w:r>
            <w:proofErr w:type="spellEnd"/>
          </w:p>
        </w:tc>
      </w:tr>
    </w:tbl>
    <w:p w14:paraId="2536345A" w14:textId="7719ED93" w:rsidR="00E97DE0" w:rsidRPr="006B2EA9" w:rsidRDefault="2CE664BC" w:rsidP="005A1532">
      <w:pPr>
        <w:pStyle w:val="Tekstpodstawowy"/>
        <w:ind w:firstLine="360"/>
      </w:pPr>
      <w:r>
        <w:lastRenderedPageBreak/>
        <w:t xml:space="preserve">Na </w:t>
      </w:r>
      <w:r w:rsidR="32C8C8FE">
        <w:t>r</w:t>
      </w:r>
      <w:r>
        <w:t>ys.1</w:t>
      </w:r>
      <w:r w:rsidR="6FF1EF6B">
        <w:t>6</w:t>
      </w:r>
      <w:r>
        <w:t xml:space="preserve"> </w:t>
      </w:r>
      <w:r w:rsidR="13D2676A">
        <w:t>przedstawiono proces inicjalizacji modułu radiowego</w:t>
      </w:r>
      <w:r w:rsidR="04D2532C">
        <w:t xml:space="preserve"> w </w:t>
      </w:r>
      <w:r w:rsidR="75019B41">
        <w:t xml:space="preserve">pliku </w:t>
      </w:r>
      <w:proofErr w:type="spellStart"/>
      <w:r w:rsidR="04D2532C" w:rsidRPr="17AA679D">
        <w:rPr>
          <w:i/>
          <w:iCs/>
        </w:rPr>
        <w:t>subghz_phy_app.c</w:t>
      </w:r>
      <w:proofErr w:type="spellEnd"/>
      <w:r w:rsidR="4F3FF2FB" w:rsidRPr="17AA679D">
        <w:rPr>
          <w:i/>
          <w:iCs/>
        </w:rPr>
        <w:t xml:space="preserve">. </w:t>
      </w:r>
      <w:r w:rsidR="04830331">
        <w:t>Proces ten składał się z kilku istotnych etapów:</w:t>
      </w:r>
    </w:p>
    <w:p w14:paraId="105A325D" w14:textId="77777777" w:rsidR="00D264A9" w:rsidRPr="006B2EA9" w:rsidRDefault="00D264A9" w:rsidP="00657948">
      <w:pPr>
        <w:pStyle w:val="Tekstpodstawowy"/>
        <w:ind w:firstLine="709"/>
      </w:pPr>
    </w:p>
    <w:p w14:paraId="0E641ADC" w14:textId="2F5D4F4E" w:rsidR="00E97DE0" w:rsidRPr="006B2EA9" w:rsidRDefault="00E97DE0" w:rsidP="00E97DE0">
      <w:pPr>
        <w:pStyle w:val="Tekstpodstawowy"/>
        <w:numPr>
          <w:ilvl w:val="0"/>
          <w:numId w:val="29"/>
        </w:numPr>
      </w:pPr>
      <w:r w:rsidRPr="006B2EA9">
        <w:rPr>
          <w:b/>
          <w:bCs/>
        </w:rPr>
        <w:t>Przypisanie funkcji zdarzeń:</w:t>
      </w:r>
      <w:r w:rsidRPr="006B2EA9">
        <w:t xml:space="preserve"> Do struktury </w:t>
      </w:r>
      <w:proofErr w:type="spellStart"/>
      <w:r w:rsidRPr="006B2EA9">
        <w:rPr>
          <w:i/>
          <w:iCs/>
        </w:rPr>
        <w:t>RadioEvents</w:t>
      </w:r>
      <w:proofErr w:type="spellEnd"/>
      <w:r w:rsidRPr="006B2EA9">
        <w:t xml:space="preserve"> przypisano konkretne funkcje, które obsługują zdarzenia związane z działaniem modułu radiowego. „</w:t>
      </w:r>
      <w:proofErr w:type="spellStart"/>
      <w:r w:rsidRPr="006B2EA9">
        <w:rPr>
          <w:i/>
          <w:iCs/>
        </w:rPr>
        <w:t>TxDone</w:t>
      </w:r>
      <w:proofErr w:type="spellEnd"/>
      <w:r w:rsidRPr="006B2EA9">
        <w:t>” (zakończenie transmisji), „</w:t>
      </w:r>
      <w:proofErr w:type="spellStart"/>
      <w:r w:rsidRPr="006B2EA9">
        <w:rPr>
          <w:i/>
          <w:iCs/>
        </w:rPr>
        <w:t>RxDone</w:t>
      </w:r>
      <w:proofErr w:type="spellEnd"/>
      <w:r w:rsidRPr="006B2EA9">
        <w:t>” (zakończenie odbioru), „</w:t>
      </w:r>
      <w:proofErr w:type="spellStart"/>
      <w:r w:rsidRPr="006B2EA9">
        <w:rPr>
          <w:i/>
          <w:iCs/>
        </w:rPr>
        <w:t>TxTimeout</w:t>
      </w:r>
      <w:proofErr w:type="spellEnd"/>
      <w:r w:rsidRPr="006B2EA9">
        <w:t>” (przekroczenie czasu transmisji), „</w:t>
      </w:r>
      <w:proofErr w:type="spellStart"/>
      <w:r w:rsidRPr="006B2EA9">
        <w:rPr>
          <w:i/>
          <w:iCs/>
        </w:rPr>
        <w:t>RxTimeout</w:t>
      </w:r>
      <w:proofErr w:type="spellEnd"/>
      <w:r w:rsidRPr="006B2EA9">
        <w:t>” (przekroczenie czasu odbioru), i „</w:t>
      </w:r>
      <w:proofErr w:type="spellStart"/>
      <w:r w:rsidRPr="006B2EA9">
        <w:rPr>
          <w:i/>
          <w:iCs/>
        </w:rPr>
        <w:t>RxError</w:t>
      </w:r>
      <w:proofErr w:type="spellEnd"/>
      <w:r w:rsidRPr="006B2EA9">
        <w:t>” (błąd przy odbiorze).</w:t>
      </w:r>
    </w:p>
    <w:p w14:paraId="316718E7" w14:textId="1D7828E0" w:rsidR="00E97DE0" w:rsidRPr="006B2EA9" w:rsidRDefault="00E97DE0" w:rsidP="00E97DE0">
      <w:pPr>
        <w:pStyle w:val="Tekstpodstawowy"/>
        <w:numPr>
          <w:ilvl w:val="0"/>
          <w:numId w:val="29"/>
        </w:numPr>
      </w:pPr>
      <w:r w:rsidRPr="006B2EA9">
        <w:rPr>
          <w:b/>
          <w:bCs/>
        </w:rPr>
        <w:t>Inicjalizacja modułu radiowego:</w:t>
      </w:r>
      <w:r w:rsidRPr="006B2EA9">
        <w:t xml:space="preserve"> Zainicjowano moduł radiowy za pomocą funkcji </w:t>
      </w:r>
      <w:proofErr w:type="spellStart"/>
      <w:r w:rsidRPr="006B2EA9">
        <w:rPr>
          <w:i/>
          <w:iCs/>
        </w:rPr>
        <w:t>Radio.Init</w:t>
      </w:r>
      <w:proofErr w:type="spellEnd"/>
      <w:r w:rsidRPr="006B2EA9">
        <w:rPr>
          <w:i/>
          <w:iCs/>
        </w:rPr>
        <w:t>()</w:t>
      </w:r>
      <w:r w:rsidRPr="006B2EA9">
        <w:t xml:space="preserve">, której argumentem był wskaźnik na strukturę </w:t>
      </w:r>
      <w:proofErr w:type="spellStart"/>
      <w:r w:rsidRPr="006B2EA9">
        <w:rPr>
          <w:i/>
          <w:iCs/>
        </w:rPr>
        <w:t>RadioEvents</w:t>
      </w:r>
      <w:proofErr w:type="spellEnd"/>
      <w:r w:rsidRPr="006B2EA9">
        <w:t>. Oznaczało to, że moduł radiowy został zainicjowany z uwzględnieniem wcześniej zdefiniowanych funkcji obsługi zdarzeń. W ten sposób, każde zdarzenie związane z działaniem modułu radiowego było odpowiednio obsługiwane.</w:t>
      </w:r>
    </w:p>
    <w:p w14:paraId="169824CF" w14:textId="47CB7C38" w:rsidR="00657948" w:rsidRPr="006B2EA9" w:rsidRDefault="00E97DE0" w:rsidP="00657948">
      <w:pPr>
        <w:pStyle w:val="Tekstpodstawowy"/>
        <w:numPr>
          <w:ilvl w:val="0"/>
          <w:numId w:val="29"/>
        </w:numPr>
      </w:pPr>
      <w:r w:rsidRPr="006B2EA9">
        <w:rPr>
          <w:b/>
          <w:bCs/>
        </w:rPr>
        <w:t>Ustawienie kanału radiowego:</w:t>
      </w:r>
      <w:r w:rsidRPr="006B2EA9">
        <w:t xml:space="preserve"> Ostatnim krokiem było wywołanie funkcji </w:t>
      </w:r>
      <w:proofErr w:type="spellStart"/>
      <w:r w:rsidRPr="006B2EA9">
        <w:rPr>
          <w:i/>
          <w:iCs/>
        </w:rPr>
        <w:t>Radio.SetChannel</w:t>
      </w:r>
      <w:proofErr w:type="spellEnd"/>
      <w:r w:rsidRPr="006B2EA9">
        <w:rPr>
          <w:i/>
          <w:iCs/>
        </w:rPr>
        <w:t>(RF_FREQUENCY)</w:t>
      </w:r>
      <w:r w:rsidRPr="006B2EA9">
        <w:t xml:space="preserve">, która ustawiła częstotliwość pracy modułu radiowego na zdefiniowaną wartość </w:t>
      </w:r>
      <w:r w:rsidRPr="006B2EA9">
        <w:rPr>
          <w:i/>
          <w:iCs/>
        </w:rPr>
        <w:t>RF_FREQUENCY</w:t>
      </w:r>
      <w:r w:rsidRPr="006B2EA9">
        <w:t>. Było to kluczowe dla zapewnienia prawidłowej komunikacji na odpowiednim kanale radiowym.</w:t>
      </w:r>
    </w:p>
    <w:p w14:paraId="7BC30841" w14:textId="77777777" w:rsidR="00545E16" w:rsidRPr="006B2EA9" w:rsidRDefault="00545E16" w:rsidP="00545E16">
      <w:pPr>
        <w:pStyle w:val="Tekstpodstawowy"/>
      </w:pPr>
    </w:p>
    <w:p w14:paraId="7CC01015" w14:textId="77777777" w:rsidR="00F45633" w:rsidRPr="006B2EA9" w:rsidRDefault="00323104" w:rsidP="00F45633">
      <w:pPr>
        <w:pStyle w:val="Tekstpodstawowy"/>
        <w:keepNext/>
        <w:jc w:val="center"/>
      </w:pPr>
      <w:r w:rsidRPr="006B2EA9">
        <w:rPr>
          <w:noProof/>
        </w:rPr>
        <w:drawing>
          <wp:inline distT="0" distB="0" distL="0" distR="0" wp14:anchorId="43B8C301" wp14:editId="221DD2C9">
            <wp:extent cx="3677163" cy="1952898"/>
            <wp:effectExtent l="0" t="0" r="0" b="9525"/>
            <wp:docPr id="1624758687" name="Obraz 1624758687"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58687" name="Obraz 1" descr="Obraz zawierający tekst, zrzut ekranu, Czcionka&#10;&#10;Opis wygenerowany automatycznie"/>
                    <pic:cNvPicPr/>
                  </pic:nvPicPr>
                  <pic:blipFill>
                    <a:blip r:embed="rId34"/>
                    <a:stretch>
                      <a:fillRect/>
                    </a:stretch>
                  </pic:blipFill>
                  <pic:spPr>
                    <a:xfrm>
                      <a:off x="0" y="0"/>
                      <a:ext cx="3677163" cy="1952898"/>
                    </a:xfrm>
                    <a:prstGeom prst="rect">
                      <a:avLst/>
                    </a:prstGeom>
                  </pic:spPr>
                </pic:pic>
              </a:graphicData>
            </a:graphic>
          </wp:inline>
        </w:drawing>
      </w:r>
    </w:p>
    <w:p w14:paraId="5FE9C610" w14:textId="019BCEDA" w:rsidR="00545E16" w:rsidRPr="006B2EA9" w:rsidRDefault="00F45633" w:rsidP="00F45633">
      <w:pPr>
        <w:pStyle w:val="Legenda"/>
        <w:jc w:val="center"/>
        <w:rPr>
          <w:color w:val="auto"/>
        </w:rPr>
      </w:pPr>
      <w:r w:rsidRPr="006B2EA9">
        <w:rPr>
          <w:b/>
          <w:bCs/>
          <w:color w:val="auto"/>
        </w:rPr>
        <w:t xml:space="preserve">Rys. </w:t>
      </w:r>
      <w:r w:rsidRPr="006B2EA9">
        <w:rPr>
          <w:b/>
          <w:bCs/>
          <w:color w:val="auto"/>
        </w:rPr>
        <w:fldChar w:fldCharType="begin"/>
      </w:r>
      <w:r w:rsidRPr="006B2EA9">
        <w:rPr>
          <w:b/>
          <w:bCs/>
          <w:color w:val="auto"/>
        </w:rPr>
        <w:instrText xml:space="preserve"> SEQ Rys. \* ARABIC </w:instrText>
      </w:r>
      <w:r w:rsidRPr="006B2EA9">
        <w:rPr>
          <w:b/>
          <w:bCs/>
          <w:color w:val="auto"/>
        </w:rPr>
        <w:fldChar w:fldCharType="separate"/>
      </w:r>
      <w:r w:rsidR="00230785">
        <w:rPr>
          <w:b/>
          <w:bCs/>
          <w:noProof/>
          <w:color w:val="auto"/>
        </w:rPr>
        <w:t>16</w:t>
      </w:r>
      <w:r w:rsidRPr="006B2EA9">
        <w:rPr>
          <w:b/>
          <w:bCs/>
          <w:color w:val="auto"/>
        </w:rPr>
        <w:fldChar w:fldCharType="end"/>
      </w:r>
      <w:r w:rsidRPr="006B2EA9">
        <w:rPr>
          <w:color w:val="auto"/>
        </w:rPr>
        <w:t xml:space="preserve"> Inicjalizacja </w:t>
      </w:r>
      <w:r w:rsidR="00F77D8C" w:rsidRPr="006B2EA9">
        <w:rPr>
          <w:color w:val="auto"/>
        </w:rPr>
        <w:t xml:space="preserve">modułu </w:t>
      </w:r>
      <w:proofErr w:type="spellStart"/>
      <w:r w:rsidR="00F77D8C" w:rsidRPr="006B2EA9">
        <w:rPr>
          <w:color w:val="auto"/>
        </w:rPr>
        <w:t>LoRa</w:t>
      </w:r>
      <w:proofErr w:type="spellEnd"/>
      <w:r w:rsidR="00F77D8C" w:rsidRPr="006B2EA9">
        <w:rPr>
          <w:color w:val="auto"/>
        </w:rPr>
        <w:t xml:space="preserve"> w funkcji </w:t>
      </w:r>
      <w:proofErr w:type="spellStart"/>
      <w:r w:rsidR="00F77D8C" w:rsidRPr="006B2EA9">
        <w:rPr>
          <w:color w:val="auto"/>
        </w:rPr>
        <w:t>SubghzApp_Init</w:t>
      </w:r>
      <w:proofErr w:type="spellEnd"/>
      <w:r w:rsidR="00F77D8C" w:rsidRPr="006B2EA9">
        <w:rPr>
          <w:color w:val="auto"/>
        </w:rPr>
        <w:t>()</w:t>
      </w:r>
    </w:p>
    <w:p w14:paraId="06E4A951" w14:textId="77777777" w:rsidR="00F45633" w:rsidRPr="006B2EA9" w:rsidRDefault="00F45633" w:rsidP="00F45633"/>
    <w:p w14:paraId="48906425" w14:textId="11C4F025" w:rsidR="00545E16" w:rsidRPr="006B2EA9" w:rsidRDefault="32C8C8FE" w:rsidP="005A1532">
      <w:pPr>
        <w:pStyle w:val="Tekstpodstawowy"/>
      </w:pPr>
      <w:r>
        <w:t>Na rys.1</w:t>
      </w:r>
      <w:r w:rsidR="1A8BAA26">
        <w:t>7</w:t>
      </w:r>
      <w:r>
        <w:t xml:space="preserve"> </w:t>
      </w:r>
      <w:r w:rsidR="3C1707D7">
        <w:t xml:space="preserve">przedstawiono </w:t>
      </w:r>
      <w:r w:rsidR="690876A9">
        <w:t xml:space="preserve">kod źródłowy </w:t>
      </w:r>
      <w:r w:rsidR="000C37C1">
        <w:t>odpowiedzialny</w:t>
      </w:r>
      <w:r w:rsidR="690876A9">
        <w:t xml:space="preserve"> za </w:t>
      </w:r>
      <w:r w:rsidR="3C1707D7">
        <w:t>konfiguracj</w:t>
      </w:r>
      <w:r w:rsidR="69F8E1A2">
        <w:t>ę</w:t>
      </w:r>
      <w:r w:rsidR="3C1707D7">
        <w:t xml:space="preserve"> modułu radiowego</w:t>
      </w:r>
      <w:r w:rsidR="099AF2AE">
        <w:t xml:space="preserve"> dla modulacji </w:t>
      </w:r>
      <w:proofErr w:type="spellStart"/>
      <w:r w:rsidR="099AF2AE">
        <w:t>LoRa</w:t>
      </w:r>
      <w:proofErr w:type="spellEnd"/>
      <w:r w:rsidR="099AF2AE">
        <w:t>, w kontekście zarówno transmisji (</w:t>
      </w:r>
      <w:proofErr w:type="spellStart"/>
      <w:r w:rsidR="099AF2AE">
        <w:t>Tx</w:t>
      </w:r>
      <w:proofErr w:type="spellEnd"/>
      <w:r w:rsidR="099AF2AE">
        <w:t>), jak i odbioru</w:t>
      </w:r>
      <w:r w:rsidR="34779D1F">
        <w:t xml:space="preserve"> (</w:t>
      </w:r>
      <w:proofErr w:type="spellStart"/>
      <w:r w:rsidR="34779D1F">
        <w:t>Rx</w:t>
      </w:r>
      <w:proofErr w:type="spellEnd"/>
      <w:r w:rsidR="34779D1F">
        <w:t xml:space="preserve">) danych. </w:t>
      </w:r>
      <w:r w:rsidR="1E80B26A">
        <w:t xml:space="preserve">Za pomocą funkcji </w:t>
      </w:r>
      <w:proofErr w:type="spellStart"/>
      <w:r w:rsidR="1E80B26A" w:rsidRPr="17AA679D">
        <w:rPr>
          <w:i/>
          <w:iCs/>
        </w:rPr>
        <w:t>SetMaxPayloadLength</w:t>
      </w:r>
      <w:proofErr w:type="spellEnd"/>
      <w:r w:rsidR="1E80B26A" w:rsidRPr="17AA679D">
        <w:rPr>
          <w:i/>
          <w:iCs/>
        </w:rPr>
        <w:t>()</w:t>
      </w:r>
      <w:r w:rsidR="1E80B26A">
        <w:t xml:space="preserve"> ustawiono </w:t>
      </w:r>
      <w:r w:rsidR="7BCE7E03">
        <w:t xml:space="preserve">największy rozmiar ładunku danych, który mógł być przetwarzany przez moduł radiowy, co było istotne dla zarządzania </w:t>
      </w:r>
      <w:r w:rsidR="0C955D09">
        <w:t>pamięcią.</w:t>
      </w:r>
    </w:p>
    <w:p w14:paraId="6F484417" w14:textId="77777777" w:rsidR="00952E8B" w:rsidRPr="006B2EA9" w:rsidRDefault="00DF0DAF" w:rsidP="00F77D8C">
      <w:pPr>
        <w:pStyle w:val="Tekstpodstawowy"/>
        <w:keepNext/>
        <w:jc w:val="center"/>
      </w:pPr>
      <w:r w:rsidRPr="006B2EA9">
        <w:rPr>
          <w:noProof/>
        </w:rPr>
        <w:lastRenderedPageBreak/>
        <w:drawing>
          <wp:inline distT="0" distB="0" distL="0" distR="0" wp14:anchorId="20AE955E" wp14:editId="6C7A15AF">
            <wp:extent cx="5760085" cy="2415540"/>
            <wp:effectExtent l="0" t="0" r="0" b="3810"/>
            <wp:docPr id="364843863" name="Obraz 364843863"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43863" name="Obraz 1" descr="Obraz zawierający tekst, zrzut ekranu, Czcionka, numer&#10;&#10;Opis wygenerowany automatycznie"/>
                    <pic:cNvPicPr/>
                  </pic:nvPicPr>
                  <pic:blipFill>
                    <a:blip r:embed="rId35"/>
                    <a:stretch>
                      <a:fillRect/>
                    </a:stretch>
                  </pic:blipFill>
                  <pic:spPr>
                    <a:xfrm>
                      <a:off x="0" y="0"/>
                      <a:ext cx="5760085" cy="2415540"/>
                    </a:xfrm>
                    <a:prstGeom prst="rect">
                      <a:avLst/>
                    </a:prstGeom>
                  </pic:spPr>
                </pic:pic>
              </a:graphicData>
            </a:graphic>
          </wp:inline>
        </w:drawing>
      </w:r>
    </w:p>
    <w:p w14:paraId="0FDF6B10" w14:textId="408267EE" w:rsidR="00545E16" w:rsidRPr="006B2EA9" w:rsidRDefault="00952E8B" w:rsidP="00952E8B">
      <w:pPr>
        <w:pStyle w:val="Legenda"/>
        <w:jc w:val="center"/>
        <w:rPr>
          <w:color w:val="auto"/>
        </w:rPr>
      </w:pPr>
      <w:r w:rsidRPr="006B2EA9">
        <w:rPr>
          <w:b/>
          <w:bCs/>
          <w:color w:val="auto"/>
        </w:rPr>
        <w:t xml:space="preserve">Rys. </w:t>
      </w:r>
      <w:r w:rsidRPr="006B2EA9">
        <w:rPr>
          <w:b/>
          <w:bCs/>
          <w:color w:val="auto"/>
        </w:rPr>
        <w:fldChar w:fldCharType="begin"/>
      </w:r>
      <w:r w:rsidRPr="006B2EA9">
        <w:rPr>
          <w:b/>
          <w:bCs/>
          <w:color w:val="auto"/>
        </w:rPr>
        <w:instrText xml:space="preserve"> SEQ Rys. \* ARABIC </w:instrText>
      </w:r>
      <w:r w:rsidRPr="006B2EA9">
        <w:rPr>
          <w:b/>
          <w:bCs/>
          <w:color w:val="auto"/>
        </w:rPr>
        <w:fldChar w:fldCharType="separate"/>
      </w:r>
      <w:r w:rsidR="00230785">
        <w:rPr>
          <w:b/>
          <w:bCs/>
          <w:noProof/>
          <w:color w:val="auto"/>
        </w:rPr>
        <w:t>17</w:t>
      </w:r>
      <w:r w:rsidRPr="006B2EA9">
        <w:rPr>
          <w:b/>
          <w:bCs/>
          <w:color w:val="auto"/>
        </w:rPr>
        <w:fldChar w:fldCharType="end"/>
      </w:r>
      <w:r w:rsidRPr="006B2EA9">
        <w:rPr>
          <w:color w:val="auto"/>
        </w:rPr>
        <w:t xml:space="preserve"> Konfiguracja modułu </w:t>
      </w:r>
      <w:proofErr w:type="spellStart"/>
      <w:r w:rsidRPr="006B2EA9">
        <w:rPr>
          <w:color w:val="auto"/>
        </w:rPr>
        <w:t>LoRa</w:t>
      </w:r>
      <w:proofErr w:type="spellEnd"/>
      <w:r w:rsidRPr="006B2EA9">
        <w:rPr>
          <w:color w:val="auto"/>
        </w:rPr>
        <w:t xml:space="preserve"> w funkcji </w:t>
      </w:r>
      <w:proofErr w:type="spellStart"/>
      <w:r w:rsidRPr="006B2EA9">
        <w:rPr>
          <w:color w:val="auto"/>
        </w:rPr>
        <w:t>SubghzApp_Init</w:t>
      </w:r>
      <w:proofErr w:type="spellEnd"/>
      <w:r w:rsidRPr="006B2EA9">
        <w:rPr>
          <w:color w:val="auto"/>
        </w:rPr>
        <w:t>()</w:t>
      </w:r>
    </w:p>
    <w:p w14:paraId="2857250D" w14:textId="77777777" w:rsidR="00155E31" w:rsidRPr="006B2EA9" w:rsidRDefault="00155E31" w:rsidP="00155E31"/>
    <w:p w14:paraId="41B0A71E" w14:textId="10E8425A" w:rsidR="00545E16" w:rsidRPr="006B2EA9" w:rsidRDefault="3E108FBE" w:rsidP="005A1532">
      <w:pPr>
        <w:pStyle w:val="Tekstpodstawowy"/>
      </w:pPr>
      <w:r>
        <w:t xml:space="preserve">Oba urządzenia, nadajnik i odbiornik, </w:t>
      </w:r>
      <w:r w:rsidR="6182D859">
        <w:t>posiadają</w:t>
      </w:r>
      <w:r w:rsidR="59E383EA">
        <w:t xml:space="preserve"> takie same parametr</w:t>
      </w:r>
      <w:r w:rsidR="751842E5">
        <w:t>y oraz wykonują proces</w:t>
      </w:r>
      <w:r w:rsidR="65430C49">
        <w:t xml:space="preserve"> in</w:t>
      </w:r>
      <w:r w:rsidR="1CC81CAC">
        <w:t>icjalizacji</w:t>
      </w:r>
      <w:r w:rsidR="3B8DB1C4">
        <w:t xml:space="preserve"> w ten sam sposób</w:t>
      </w:r>
      <w:r>
        <w:t xml:space="preserve"> dla modułu radiowego </w:t>
      </w:r>
      <w:proofErr w:type="spellStart"/>
      <w:r>
        <w:t>LoRa</w:t>
      </w:r>
      <w:proofErr w:type="spellEnd"/>
      <w:r>
        <w:t xml:space="preserve">. Występuje różnica w konfiguracji </w:t>
      </w:r>
      <w:r w:rsidR="394864A2">
        <w:t>radia</w:t>
      </w:r>
      <w:r>
        <w:t xml:space="preserve"> </w:t>
      </w:r>
      <w:r w:rsidR="53D23A27">
        <w:t>dla</w:t>
      </w:r>
      <w:r>
        <w:t xml:space="preserve"> obu urządze</w:t>
      </w:r>
      <w:r w:rsidR="53D23A27">
        <w:t>ń</w:t>
      </w:r>
      <w:r>
        <w:t xml:space="preserve">, </w:t>
      </w:r>
      <w:r w:rsidR="394864A2">
        <w:t xml:space="preserve">nadajnik </w:t>
      </w:r>
      <w:r w:rsidR="0CA3C901">
        <w:t>u</w:t>
      </w:r>
      <w:r w:rsidR="394864A2">
        <w:t>stawia</w:t>
      </w:r>
      <w:r w:rsidR="0CA3C901">
        <w:t xml:space="preserve"> tylko </w:t>
      </w:r>
      <w:proofErr w:type="spellStart"/>
      <w:r w:rsidR="0CA3C901" w:rsidRPr="17AA679D">
        <w:rPr>
          <w:i/>
          <w:iCs/>
        </w:rPr>
        <w:t>Radio.SetTxConfig</w:t>
      </w:r>
      <w:proofErr w:type="spellEnd"/>
      <w:r w:rsidR="0CA3C901" w:rsidRPr="17AA679D">
        <w:rPr>
          <w:i/>
          <w:iCs/>
        </w:rPr>
        <w:t>()</w:t>
      </w:r>
      <w:r w:rsidR="0CA3C901">
        <w:t>, a</w:t>
      </w:r>
      <w:r w:rsidR="05E76D30">
        <w:t xml:space="preserve"> </w:t>
      </w:r>
      <w:r w:rsidR="0CA3C901">
        <w:t>odbiornik</w:t>
      </w:r>
      <w:r w:rsidR="05E76D30">
        <w:t xml:space="preserve"> </w:t>
      </w:r>
      <w:proofErr w:type="spellStart"/>
      <w:r w:rsidR="05E76D30" w:rsidRPr="17AA679D">
        <w:rPr>
          <w:i/>
          <w:iCs/>
        </w:rPr>
        <w:t>Radio.SetRxConfig</w:t>
      </w:r>
      <w:proofErr w:type="spellEnd"/>
      <w:r w:rsidR="05E76D30" w:rsidRPr="17AA679D">
        <w:rPr>
          <w:i/>
          <w:iCs/>
        </w:rPr>
        <w:t>()</w:t>
      </w:r>
      <w:r w:rsidR="05E76D30">
        <w:t>.</w:t>
      </w:r>
    </w:p>
    <w:p w14:paraId="3D06B14C" w14:textId="77777777" w:rsidR="00B3013F" w:rsidRPr="006B2EA9" w:rsidRDefault="00B3013F" w:rsidP="00155E31">
      <w:pPr>
        <w:spacing w:line="360" w:lineRule="auto"/>
      </w:pPr>
    </w:p>
    <w:p w14:paraId="2BEB68BB" w14:textId="7473023B" w:rsidR="00D92EE4" w:rsidRPr="00B76F64" w:rsidRDefault="00B3013F" w:rsidP="00B76F64">
      <w:pPr>
        <w:pStyle w:val="Nagwek3"/>
      </w:pPr>
      <w:bookmarkStart w:id="23" w:name="_Toc155225824"/>
      <w:r w:rsidRPr="006B2EA9">
        <w:t xml:space="preserve">Implementacja </w:t>
      </w:r>
      <w:r w:rsidR="00256C90" w:rsidRPr="006B2EA9">
        <w:t xml:space="preserve">funkcji </w:t>
      </w:r>
      <w:proofErr w:type="spellStart"/>
      <w:r w:rsidR="00256C90" w:rsidRPr="006B2EA9">
        <w:t>PingPong_</w:t>
      </w:r>
      <w:r w:rsidR="00272D3A" w:rsidRPr="006B2EA9">
        <w:t>Process</w:t>
      </w:r>
      <w:bookmarkEnd w:id="23"/>
      <w:proofErr w:type="spellEnd"/>
      <w:r w:rsidR="008A2609" w:rsidRPr="006B2EA9">
        <w:t xml:space="preserve"> </w:t>
      </w:r>
    </w:p>
    <w:p w14:paraId="10515BE3" w14:textId="77777777" w:rsidR="00024323" w:rsidRPr="006B2EA9" w:rsidRDefault="00267E7A" w:rsidP="005A1532">
      <w:pPr>
        <w:pStyle w:val="Tekstpodstawowy"/>
      </w:pPr>
      <w:r w:rsidRPr="006B2EA9">
        <w:t xml:space="preserve">W rozdziale 5.3.2. </w:t>
      </w:r>
      <w:r w:rsidR="00551573" w:rsidRPr="006B2EA9">
        <w:t xml:space="preserve">przedstawiono funkcje </w:t>
      </w:r>
      <w:proofErr w:type="spellStart"/>
      <w:r w:rsidR="00551573" w:rsidRPr="006B2EA9">
        <w:rPr>
          <w:i/>
          <w:iCs/>
        </w:rPr>
        <w:t>PingPong_Process</w:t>
      </w:r>
      <w:proofErr w:type="spellEnd"/>
      <w:r w:rsidR="00B273A7" w:rsidRPr="006B2EA9">
        <w:t>, którą</w:t>
      </w:r>
      <w:r w:rsidR="00A453AC" w:rsidRPr="006B2EA9">
        <w:t xml:space="preserve"> zaimplementowan</w:t>
      </w:r>
      <w:r w:rsidR="00B273A7" w:rsidRPr="006B2EA9">
        <w:t xml:space="preserve">o </w:t>
      </w:r>
      <w:r w:rsidR="00EC4D5B" w:rsidRPr="006B2EA9">
        <w:t xml:space="preserve">w </w:t>
      </w:r>
      <w:r w:rsidR="00A453AC" w:rsidRPr="006B2EA9">
        <w:t xml:space="preserve">pliku </w:t>
      </w:r>
      <w:proofErr w:type="spellStart"/>
      <w:r w:rsidR="00A453AC" w:rsidRPr="006B2EA9">
        <w:rPr>
          <w:i/>
          <w:iCs/>
        </w:rPr>
        <w:t>subghz_phy_app.c</w:t>
      </w:r>
      <w:proofErr w:type="spellEnd"/>
      <w:r w:rsidR="00B273A7" w:rsidRPr="006B2EA9">
        <w:t>. O</w:t>
      </w:r>
      <w:r w:rsidR="00551573" w:rsidRPr="006B2EA9">
        <w:t xml:space="preserve">dgrywa </w:t>
      </w:r>
      <w:r w:rsidR="00B273A7" w:rsidRPr="006B2EA9">
        <w:t>ona główną</w:t>
      </w:r>
      <w:r w:rsidR="00551573" w:rsidRPr="006B2EA9">
        <w:t xml:space="preserve"> rolę w zarządzaniu komunikacją </w:t>
      </w:r>
      <w:r w:rsidR="00A95580" w:rsidRPr="006B2EA9">
        <w:t xml:space="preserve">systemu </w:t>
      </w:r>
      <w:r w:rsidR="00BD62CF" w:rsidRPr="006B2EA9">
        <w:t>elektronicznych flag sędziowskich.</w:t>
      </w:r>
      <w:r w:rsidR="00B273A7" w:rsidRPr="006B2EA9">
        <w:t xml:space="preserve"> </w:t>
      </w:r>
      <w:r w:rsidR="00734BEB" w:rsidRPr="006B2EA9">
        <w:t>Odpowiada za inicjowanie i przetwarzanie sygnałów wymienianych między urządzeniami.</w:t>
      </w:r>
    </w:p>
    <w:p w14:paraId="740578B6" w14:textId="77777777" w:rsidR="00CB06B4" w:rsidRPr="006B2EA9" w:rsidRDefault="00CB06B4" w:rsidP="00EC4D5B">
      <w:pPr>
        <w:pStyle w:val="Tekstpodstawowy"/>
        <w:ind w:firstLine="709"/>
        <w:rPr>
          <w:szCs w:val="24"/>
        </w:rPr>
      </w:pPr>
    </w:p>
    <w:p w14:paraId="5C63BB11" w14:textId="17CAAB3E" w:rsidR="00267E7A" w:rsidRPr="006B2EA9" w:rsidRDefault="00E067B9" w:rsidP="00EC4D5B">
      <w:pPr>
        <w:pStyle w:val="Tekstpodstawowy"/>
        <w:ind w:firstLine="709"/>
        <w:rPr>
          <w:b/>
          <w:bCs/>
          <w:szCs w:val="24"/>
        </w:rPr>
      </w:pPr>
      <w:r w:rsidRPr="006B2EA9">
        <w:rPr>
          <w:b/>
          <w:bCs/>
          <w:szCs w:val="24"/>
        </w:rPr>
        <w:t>Szczegółowa analiza funkcji</w:t>
      </w:r>
      <w:r w:rsidR="00295E2D" w:rsidRPr="006B2EA9">
        <w:rPr>
          <w:b/>
          <w:bCs/>
          <w:szCs w:val="24"/>
        </w:rPr>
        <w:t xml:space="preserve"> </w:t>
      </w:r>
      <w:r w:rsidR="003C3D71" w:rsidRPr="006B2EA9">
        <w:rPr>
          <w:b/>
          <w:bCs/>
          <w:szCs w:val="24"/>
        </w:rPr>
        <w:t>nadajnika</w:t>
      </w:r>
      <w:r w:rsidR="00734BEB" w:rsidRPr="006B2EA9">
        <w:rPr>
          <w:b/>
          <w:bCs/>
          <w:szCs w:val="24"/>
        </w:rPr>
        <w:t xml:space="preserve"> </w:t>
      </w:r>
    </w:p>
    <w:p w14:paraId="377DA141" w14:textId="0019576A" w:rsidR="00A14889" w:rsidRPr="006B2EA9" w:rsidRDefault="00A14889" w:rsidP="00A14889">
      <w:pPr>
        <w:pStyle w:val="Tekstpodstawowy"/>
        <w:numPr>
          <w:ilvl w:val="0"/>
          <w:numId w:val="30"/>
        </w:numPr>
        <w:rPr>
          <w:szCs w:val="24"/>
        </w:rPr>
      </w:pPr>
      <w:r w:rsidRPr="006B2EA9">
        <w:rPr>
          <w:b/>
          <w:bCs/>
          <w:szCs w:val="24"/>
        </w:rPr>
        <w:t>Pętla Nieskończona:</w:t>
      </w:r>
      <w:r w:rsidRPr="006B2EA9">
        <w:rPr>
          <w:szCs w:val="24"/>
        </w:rPr>
        <w:t xml:space="preserve"> Funkcja działa w ramach nieskończonej pętli </w:t>
      </w:r>
      <w:proofErr w:type="spellStart"/>
      <w:r w:rsidRPr="006B2EA9">
        <w:rPr>
          <w:i/>
          <w:iCs/>
          <w:szCs w:val="24"/>
        </w:rPr>
        <w:t>while</w:t>
      </w:r>
      <w:proofErr w:type="spellEnd"/>
      <w:r w:rsidRPr="006B2EA9">
        <w:rPr>
          <w:i/>
          <w:iCs/>
          <w:szCs w:val="24"/>
        </w:rPr>
        <w:t>(1)</w:t>
      </w:r>
      <w:r w:rsidRPr="006B2EA9">
        <w:rPr>
          <w:szCs w:val="24"/>
        </w:rPr>
        <w:t>, co oznacza, że będzie ona kontynuować swoje działanie do momentu manualnego przerwania lub resetowania systemu.</w:t>
      </w:r>
    </w:p>
    <w:p w14:paraId="3C6021C5" w14:textId="0B81C2C5" w:rsidR="00A14889" w:rsidRPr="006B2EA9" w:rsidRDefault="00A14889" w:rsidP="00A14889">
      <w:pPr>
        <w:pStyle w:val="Tekstpodstawowy"/>
        <w:numPr>
          <w:ilvl w:val="0"/>
          <w:numId w:val="30"/>
        </w:numPr>
        <w:rPr>
          <w:szCs w:val="24"/>
        </w:rPr>
      </w:pPr>
      <w:r w:rsidRPr="006B2EA9">
        <w:rPr>
          <w:b/>
          <w:bCs/>
          <w:szCs w:val="24"/>
        </w:rPr>
        <w:t>Sprawdzenie Stanu Przycisku:</w:t>
      </w:r>
      <w:r w:rsidRPr="006B2EA9">
        <w:rPr>
          <w:szCs w:val="24"/>
        </w:rPr>
        <w:t xml:space="preserve"> Na początku każdego cyklu pętli, funkcja sprawdza stan przycisku za pomocą </w:t>
      </w:r>
      <w:proofErr w:type="spellStart"/>
      <w:r w:rsidRPr="006B2EA9">
        <w:rPr>
          <w:i/>
          <w:iCs/>
          <w:szCs w:val="24"/>
        </w:rPr>
        <w:t>HAL_GPIO_ReadPin</w:t>
      </w:r>
      <w:proofErr w:type="spellEnd"/>
      <w:r w:rsidRPr="006B2EA9">
        <w:rPr>
          <w:szCs w:val="24"/>
        </w:rPr>
        <w:t>. Jeśli przycisk jest naciśnięty (stan równy 1), inicjowana jest kolejna sekwencja działań.</w:t>
      </w:r>
    </w:p>
    <w:p w14:paraId="43F02241" w14:textId="236E6AAD" w:rsidR="00A14889" w:rsidRPr="006B2EA9" w:rsidRDefault="00A14889" w:rsidP="00A14889">
      <w:pPr>
        <w:pStyle w:val="Tekstpodstawowy"/>
        <w:numPr>
          <w:ilvl w:val="0"/>
          <w:numId w:val="30"/>
        </w:numPr>
        <w:rPr>
          <w:szCs w:val="24"/>
        </w:rPr>
      </w:pPr>
      <w:r w:rsidRPr="006B2EA9">
        <w:rPr>
          <w:b/>
          <w:bCs/>
          <w:szCs w:val="24"/>
        </w:rPr>
        <w:t>Przejście z Trybu Uśpienia do Trybu Gotowości:</w:t>
      </w:r>
      <w:r w:rsidRPr="006B2EA9">
        <w:rPr>
          <w:szCs w:val="24"/>
        </w:rPr>
        <w:t xml:space="preserve"> Gdy przycisk jest naciśnięty, moduł radiowy jest przełączany z trybu uśpienia do trybu gotowości poprzez wywołanie </w:t>
      </w:r>
      <w:proofErr w:type="spellStart"/>
      <w:r w:rsidRPr="006B2EA9">
        <w:rPr>
          <w:i/>
          <w:iCs/>
          <w:szCs w:val="24"/>
        </w:rPr>
        <w:t>Radio.Standby</w:t>
      </w:r>
      <w:proofErr w:type="spellEnd"/>
      <w:r w:rsidRPr="006B2EA9">
        <w:rPr>
          <w:i/>
          <w:iCs/>
          <w:szCs w:val="24"/>
        </w:rPr>
        <w:t>().</w:t>
      </w:r>
    </w:p>
    <w:p w14:paraId="49A9F499" w14:textId="73A9C3E7" w:rsidR="00A14889" w:rsidRPr="006B2EA9" w:rsidRDefault="00A14889" w:rsidP="00A14889">
      <w:pPr>
        <w:pStyle w:val="Tekstpodstawowy"/>
        <w:numPr>
          <w:ilvl w:val="0"/>
          <w:numId w:val="30"/>
        </w:numPr>
        <w:rPr>
          <w:szCs w:val="24"/>
        </w:rPr>
      </w:pPr>
      <w:r w:rsidRPr="006B2EA9">
        <w:rPr>
          <w:b/>
          <w:bCs/>
          <w:szCs w:val="24"/>
        </w:rPr>
        <w:lastRenderedPageBreak/>
        <w:t>Resetowanie Stanu Diody LED:</w:t>
      </w:r>
      <w:r w:rsidRPr="006B2EA9">
        <w:rPr>
          <w:szCs w:val="24"/>
        </w:rPr>
        <w:t xml:space="preserve"> Następuje </w:t>
      </w:r>
      <w:r w:rsidR="00B05B1F" w:rsidRPr="006B2EA9">
        <w:rPr>
          <w:szCs w:val="24"/>
        </w:rPr>
        <w:t>włączenie</w:t>
      </w:r>
      <w:r w:rsidRPr="006B2EA9">
        <w:rPr>
          <w:szCs w:val="24"/>
        </w:rPr>
        <w:t xml:space="preserve"> diody LED (</w:t>
      </w:r>
      <w:r w:rsidRPr="006B2EA9">
        <w:rPr>
          <w:i/>
          <w:iCs/>
          <w:szCs w:val="24"/>
        </w:rPr>
        <w:t>Green LED</w:t>
      </w:r>
      <w:r w:rsidRPr="006B2EA9">
        <w:rPr>
          <w:szCs w:val="24"/>
        </w:rPr>
        <w:t>) poprzez ustawienie jej w stan niski (</w:t>
      </w:r>
      <w:r w:rsidRPr="006B2EA9">
        <w:rPr>
          <w:i/>
          <w:iCs/>
          <w:szCs w:val="24"/>
        </w:rPr>
        <w:t>GPIO_PIN_RESET</w:t>
      </w:r>
      <w:r w:rsidRPr="006B2EA9">
        <w:rPr>
          <w:szCs w:val="24"/>
        </w:rPr>
        <w:t>).</w:t>
      </w:r>
    </w:p>
    <w:p w14:paraId="24AD83B7" w14:textId="65932C6A" w:rsidR="00A14889" w:rsidRPr="006B2EA9" w:rsidRDefault="00A14889" w:rsidP="00A14889">
      <w:pPr>
        <w:pStyle w:val="Tekstpodstawowy"/>
        <w:numPr>
          <w:ilvl w:val="0"/>
          <w:numId w:val="30"/>
        </w:numPr>
        <w:rPr>
          <w:szCs w:val="24"/>
        </w:rPr>
      </w:pPr>
      <w:r w:rsidRPr="006B2EA9">
        <w:rPr>
          <w:b/>
          <w:bCs/>
          <w:szCs w:val="24"/>
        </w:rPr>
        <w:t>Ustawienie Stanu na Transmisję (TX) i Wysyłanie Danych:</w:t>
      </w:r>
      <w:r w:rsidRPr="006B2EA9">
        <w:rPr>
          <w:szCs w:val="24"/>
        </w:rPr>
        <w:t xml:space="preserve"> Stan systemu jest ustawiany na transmisję (</w:t>
      </w:r>
      <w:r w:rsidRPr="006B2EA9">
        <w:rPr>
          <w:i/>
          <w:iCs/>
          <w:szCs w:val="24"/>
        </w:rPr>
        <w:t>TX</w:t>
      </w:r>
      <w:r w:rsidRPr="006B2EA9">
        <w:rPr>
          <w:szCs w:val="24"/>
        </w:rPr>
        <w:t>), a następnie wysyłane są dane („</w:t>
      </w:r>
      <w:r w:rsidRPr="006B2EA9">
        <w:rPr>
          <w:i/>
          <w:iCs/>
          <w:szCs w:val="24"/>
        </w:rPr>
        <w:t>PING</w:t>
      </w:r>
      <w:r w:rsidRPr="006B2EA9">
        <w:rPr>
          <w:szCs w:val="24"/>
        </w:rPr>
        <w:t xml:space="preserve">”) za pomocą funkcji </w:t>
      </w:r>
      <w:proofErr w:type="spellStart"/>
      <w:r w:rsidRPr="006B2EA9">
        <w:rPr>
          <w:i/>
          <w:iCs/>
          <w:szCs w:val="24"/>
        </w:rPr>
        <w:t>Radio.Send</w:t>
      </w:r>
      <w:proofErr w:type="spellEnd"/>
      <w:r w:rsidRPr="006B2EA9">
        <w:rPr>
          <w:szCs w:val="24"/>
        </w:rPr>
        <w:t xml:space="preserve">. Proces ten jest powtarzany trzykrotnie z krótkim opóźnieniem </w:t>
      </w:r>
      <w:r w:rsidRPr="006B2EA9">
        <w:rPr>
          <w:i/>
          <w:iCs/>
          <w:szCs w:val="24"/>
        </w:rPr>
        <w:t>(</w:t>
      </w:r>
      <w:proofErr w:type="spellStart"/>
      <w:r w:rsidRPr="006B2EA9">
        <w:rPr>
          <w:i/>
          <w:iCs/>
          <w:szCs w:val="24"/>
        </w:rPr>
        <w:t>HAL_Delay</w:t>
      </w:r>
      <w:proofErr w:type="spellEnd"/>
      <w:r w:rsidRPr="006B2EA9">
        <w:rPr>
          <w:i/>
          <w:iCs/>
          <w:szCs w:val="24"/>
        </w:rPr>
        <w:t>(150))</w:t>
      </w:r>
      <w:r w:rsidRPr="006B2EA9">
        <w:rPr>
          <w:szCs w:val="24"/>
        </w:rPr>
        <w:t xml:space="preserve"> pomiędzy każdym wysłaniem.</w:t>
      </w:r>
    </w:p>
    <w:p w14:paraId="139900EA" w14:textId="625FAE37" w:rsidR="00A14889" w:rsidRPr="006B2EA9" w:rsidRDefault="00A14889" w:rsidP="00A14889">
      <w:pPr>
        <w:pStyle w:val="Tekstpodstawowy"/>
        <w:numPr>
          <w:ilvl w:val="0"/>
          <w:numId w:val="30"/>
        </w:numPr>
        <w:rPr>
          <w:szCs w:val="24"/>
        </w:rPr>
      </w:pPr>
      <w:r w:rsidRPr="006B2EA9">
        <w:rPr>
          <w:b/>
          <w:bCs/>
          <w:szCs w:val="24"/>
        </w:rPr>
        <w:t>Zapalenie Diody LED:</w:t>
      </w:r>
      <w:r w:rsidRPr="006B2EA9">
        <w:rPr>
          <w:szCs w:val="24"/>
        </w:rPr>
        <w:t xml:space="preserve"> Po zakończeniu wysyłania danych, dioda LED jest ponownie </w:t>
      </w:r>
      <w:r w:rsidR="00B05B1F" w:rsidRPr="006B2EA9">
        <w:rPr>
          <w:szCs w:val="24"/>
        </w:rPr>
        <w:t xml:space="preserve">ustawiana w </w:t>
      </w:r>
      <w:r w:rsidRPr="006B2EA9">
        <w:rPr>
          <w:szCs w:val="24"/>
        </w:rPr>
        <w:t>stan wysoki</w:t>
      </w:r>
      <w:r w:rsidR="00B05B1F" w:rsidRPr="006B2EA9">
        <w:rPr>
          <w:szCs w:val="24"/>
        </w:rPr>
        <w:t xml:space="preserve"> </w:t>
      </w:r>
      <w:r w:rsidR="001F3394" w:rsidRPr="006B2EA9">
        <w:rPr>
          <w:szCs w:val="24"/>
        </w:rPr>
        <w:t>(</w:t>
      </w:r>
      <w:r w:rsidRPr="006B2EA9">
        <w:rPr>
          <w:i/>
          <w:iCs/>
          <w:szCs w:val="24"/>
        </w:rPr>
        <w:t>GPIO_PIN_SET</w:t>
      </w:r>
      <w:r w:rsidR="001F3394" w:rsidRPr="006B2EA9">
        <w:rPr>
          <w:szCs w:val="24"/>
        </w:rPr>
        <w:t>)</w:t>
      </w:r>
      <w:r w:rsidRPr="006B2EA9">
        <w:rPr>
          <w:i/>
          <w:iCs/>
          <w:szCs w:val="24"/>
        </w:rPr>
        <w:t>.</w:t>
      </w:r>
    </w:p>
    <w:p w14:paraId="48334742" w14:textId="0EF33692" w:rsidR="00FF1D7D" w:rsidRPr="006B2EA9" w:rsidRDefault="00A14889" w:rsidP="00FF1D7D">
      <w:pPr>
        <w:pStyle w:val="Tekstpodstawowy"/>
        <w:numPr>
          <w:ilvl w:val="0"/>
          <w:numId w:val="30"/>
        </w:numPr>
        <w:rPr>
          <w:szCs w:val="24"/>
        </w:rPr>
      </w:pPr>
      <w:r w:rsidRPr="006B2EA9">
        <w:rPr>
          <w:b/>
          <w:bCs/>
          <w:szCs w:val="24"/>
        </w:rPr>
        <w:t>Tryb Uśpienia Radia w Przypadku Braku Akcji:</w:t>
      </w:r>
      <w:r w:rsidRPr="006B2EA9">
        <w:rPr>
          <w:szCs w:val="24"/>
        </w:rPr>
        <w:t xml:space="preserve"> Jeśli przycisk nie jest naciśnięty, radio pozostaje w trybie uśpienia (</w:t>
      </w:r>
      <w:proofErr w:type="spellStart"/>
      <w:r w:rsidRPr="006B2EA9">
        <w:rPr>
          <w:i/>
          <w:iCs/>
          <w:szCs w:val="24"/>
        </w:rPr>
        <w:t>Radio.Sleep</w:t>
      </w:r>
      <w:proofErr w:type="spellEnd"/>
      <w:r w:rsidRPr="006B2EA9">
        <w:rPr>
          <w:i/>
          <w:iCs/>
          <w:szCs w:val="24"/>
        </w:rPr>
        <w:t>()</w:t>
      </w:r>
      <w:r w:rsidRPr="006B2EA9">
        <w:rPr>
          <w:szCs w:val="24"/>
        </w:rPr>
        <w:t>)</w:t>
      </w:r>
      <w:r w:rsidRPr="006B2EA9">
        <w:rPr>
          <w:i/>
          <w:iCs/>
          <w:szCs w:val="24"/>
        </w:rPr>
        <w:t>.</w:t>
      </w:r>
    </w:p>
    <w:p w14:paraId="58464DE2" w14:textId="77777777" w:rsidR="00E80424" w:rsidRPr="006B2EA9" w:rsidRDefault="00E80424" w:rsidP="00E80424">
      <w:pPr>
        <w:pStyle w:val="Tekstpodstawowy"/>
        <w:ind w:firstLine="0"/>
        <w:rPr>
          <w:szCs w:val="24"/>
        </w:rPr>
      </w:pPr>
    </w:p>
    <w:p w14:paraId="473D8A10" w14:textId="5A05DE05" w:rsidR="00E80424" w:rsidRPr="006B2EA9" w:rsidRDefault="3E3724FA" w:rsidP="005A1532">
      <w:pPr>
        <w:pStyle w:val="Tekstpodstawowy"/>
      </w:pPr>
      <w:r>
        <w:t>Na rys. 1</w:t>
      </w:r>
      <w:r w:rsidR="001F7C8D">
        <w:t xml:space="preserve">8 </w:t>
      </w:r>
      <w:r>
        <w:t xml:space="preserve">przedstawiono schemat blokowy ilustrujący działanie funkcji </w:t>
      </w:r>
      <w:proofErr w:type="spellStart"/>
      <w:r w:rsidRPr="17AA679D">
        <w:rPr>
          <w:i/>
          <w:iCs/>
        </w:rPr>
        <w:t>PingPong_Process</w:t>
      </w:r>
      <w:proofErr w:type="spellEnd"/>
      <w:r>
        <w:t>. Diagram ten wizualizuje sekwencję działań wykonywanych przez funkcję.</w:t>
      </w:r>
    </w:p>
    <w:p w14:paraId="3D3A45D8" w14:textId="77777777" w:rsidR="00E80424" w:rsidRPr="006B2EA9" w:rsidRDefault="00E80424" w:rsidP="00E80424">
      <w:pPr>
        <w:pStyle w:val="Tekstpodstawowy"/>
        <w:ind w:firstLine="709"/>
        <w:rPr>
          <w:szCs w:val="24"/>
        </w:rPr>
      </w:pPr>
    </w:p>
    <w:p w14:paraId="43FA2833" w14:textId="77777777" w:rsidR="00E80424" w:rsidRPr="006B2EA9" w:rsidRDefault="00E80424" w:rsidP="00E80424">
      <w:pPr>
        <w:pStyle w:val="Tekstpodstawowy"/>
        <w:ind w:firstLine="709"/>
        <w:rPr>
          <w:szCs w:val="24"/>
        </w:rPr>
      </w:pPr>
    </w:p>
    <w:p w14:paraId="163D42EF" w14:textId="77777777" w:rsidR="00E80424" w:rsidRPr="006B2EA9" w:rsidRDefault="00E80424" w:rsidP="00E80424">
      <w:pPr>
        <w:pStyle w:val="Tekstpodstawowy"/>
        <w:rPr>
          <w:szCs w:val="24"/>
        </w:rPr>
      </w:pPr>
    </w:p>
    <w:p w14:paraId="0A337000" w14:textId="77777777" w:rsidR="00E80424" w:rsidRPr="006B2EA9" w:rsidRDefault="00E80424" w:rsidP="00E80424">
      <w:pPr>
        <w:pStyle w:val="Tekstpodstawowy"/>
        <w:rPr>
          <w:szCs w:val="24"/>
        </w:rPr>
      </w:pPr>
    </w:p>
    <w:p w14:paraId="5B616803" w14:textId="77777777" w:rsidR="00E80424" w:rsidRPr="006B2EA9" w:rsidRDefault="00E80424" w:rsidP="00E80424">
      <w:pPr>
        <w:pStyle w:val="Tekstpodstawowy"/>
        <w:rPr>
          <w:szCs w:val="24"/>
        </w:rPr>
      </w:pPr>
    </w:p>
    <w:p w14:paraId="2A30B8E4" w14:textId="77777777" w:rsidR="00E80424" w:rsidRPr="006B2EA9" w:rsidRDefault="00E80424" w:rsidP="00E80424">
      <w:pPr>
        <w:pStyle w:val="Tekstpodstawowy"/>
        <w:rPr>
          <w:szCs w:val="24"/>
        </w:rPr>
      </w:pPr>
    </w:p>
    <w:p w14:paraId="55C31F9A" w14:textId="77777777" w:rsidR="00E80424" w:rsidRPr="006B2EA9" w:rsidRDefault="00E80424" w:rsidP="00E80424">
      <w:pPr>
        <w:pStyle w:val="Tekstpodstawowy"/>
        <w:rPr>
          <w:szCs w:val="24"/>
        </w:rPr>
      </w:pPr>
    </w:p>
    <w:p w14:paraId="5450C01A" w14:textId="77777777" w:rsidR="00E80424" w:rsidRPr="006B2EA9" w:rsidRDefault="00E80424" w:rsidP="00E80424">
      <w:pPr>
        <w:pStyle w:val="Tekstpodstawowy"/>
        <w:rPr>
          <w:szCs w:val="24"/>
        </w:rPr>
      </w:pPr>
    </w:p>
    <w:p w14:paraId="7D352A9F" w14:textId="77777777" w:rsidR="00E80424" w:rsidRPr="006B2EA9" w:rsidRDefault="00E80424" w:rsidP="00E80424">
      <w:pPr>
        <w:pStyle w:val="Tekstpodstawowy"/>
        <w:rPr>
          <w:szCs w:val="24"/>
        </w:rPr>
      </w:pPr>
    </w:p>
    <w:p w14:paraId="6A59B746" w14:textId="77777777" w:rsidR="00E80424" w:rsidRPr="006B2EA9" w:rsidRDefault="00E80424" w:rsidP="00E80424">
      <w:pPr>
        <w:pStyle w:val="Tekstpodstawowy"/>
        <w:rPr>
          <w:szCs w:val="24"/>
        </w:rPr>
      </w:pPr>
    </w:p>
    <w:p w14:paraId="34FAEE32" w14:textId="77777777" w:rsidR="00E80424" w:rsidRPr="006B2EA9" w:rsidRDefault="00E80424" w:rsidP="00E80424">
      <w:pPr>
        <w:pStyle w:val="Tekstpodstawowy"/>
        <w:rPr>
          <w:szCs w:val="24"/>
        </w:rPr>
      </w:pPr>
    </w:p>
    <w:p w14:paraId="638C4A6A" w14:textId="77777777" w:rsidR="00E80424" w:rsidRPr="006B2EA9" w:rsidRDefault="00E80424" w:rsidP="00E80424">
      <w:pPr>
        <w:pStyle w:val="Tekstpodstawowy"/>
        <w:rPr>
          <w:szCs w:val="24"/>
        </w:rPr>
      </w:pPr>
    </w:p>
    <w:p w14:paraId="2A1DCF4C" w14:textId="77777777" w:rsidR="00E80424" w:rsidRPr="006B2EA9" w:rsidRDefault="00E80424" w:rsidP="00E80424">
      <w:pPr>
        <w:pStyle w:val="Tekstpodstawowy"/>
        <w:rPr>
          <w:szCs w:val="24"/>
        </w:rPr>
      </w:pPr>
    </w:p>
    <w:p w14:paraId="1090B950" w14:textId="77777777" w:rsidR="00E80424" w:rsidRPr="006B2EA9" w:rsidRDefault="00E80424" w:rsidP="00E80424">
      <w:pPr>
        <w:pStyle w:val="Tekstpodstawowy"/>
        <w:rPr>
          <w:szCs w:val="24"/>
        </w:rPr>
      </w:pPr>
    </w:p>
    <w:p w14:paraId="019A4C57" w14:textId="77777777" w:rsidR="00E80424" w:rsidRPr="006B2EA9" w:rsidRDefault="00E80424" w:rsidP="00E80424">
      <w:pPr>
        <w:pStyle w:val="Tekstpodstawowy"/>
        <w:rPr>
          <w:szCs w:val="24"/>
        </w:rPr>
      </w:pPr>
    </w:p>
    <w:p w14:paraId="3079BD87" w14:textId="77777777" w:rsidR="00E80424" w:rsidRPr="006B2EA9" w:rsidRDefault="00E80424" w:rsidP="00E80424">
      <w:pPr>
        <w:pStyle w:val="Tekstpodstawowy"/>
        <w:rPr>
          <w:szCs w:val="24"/>
        </w:rPr>
      </w:pPr>
    </w:p>
    <w:p w14:paraId="52142B2A" w14:textId="77777777" w:rsidR="00E80424" w:rsidRPr="006B2EA9" w:rsidRDefault="00E80424" w:rsidP="00E80424">
      <w:pPr>
        <w:pStyle w:val="Tekstpodstawowy"/>
        <w:rPr>
          <w:szCs w:val="24"/>
        </w:rPr>
      </w:pPr>
    </w:p>
    <w:p w14:paraId="35D24554" w14:textId="77777777" w:rsidR="00E80424" w:rsidRPr="006B2EA9" w:rsidRDefault="00E80424" w:rsidP="00E80424">
      <w:pPr>
        <w:pStyle w:val="Tekstpodstawowy"/>
        <w:rPr>
          <w:szCs w:val="24"/>
        </w:rPr>
      </w:pPr>
    </w:p>
    <w:p w14:paraId="1E16E1CA" w14:textId="52E1D93D" w:rsidR="00916EC4" w:rsidRPr="006B2EA9" w:rsidRDefault="00E67D1A" w:rsidP="00E80424">
      <w:pPr>
        <w:pStyle w:val="Tekstpodstawowy"/>
        <w:keepNext/>
        <w:jc w:val="center"/>
      </w:pPr>
      <w:r w:rsidRPr="006B2EA9">
        <w:rPr>
          <w:noProof/>
        </w:rPr>
        <w:drawing>
          <wp:inline distT="0" distB="0" distL="0" distR="0" wp14:anchorId="5AF2BCB2" wp14:editId="3BD704E4">
            <wp:extent cx="5160645" cy="6372000"/>
            <wp:effectExtent l="0" t="0" r="1905" b="0"/>
            <wp:docPr id="67489852" name="Obraz 6748985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antUML diagram"/>
                    <pic:cNvPicPr>
                      <a:picLocks noChangeAspect="1" noChangeArrowheads="1"/>
                    </pic:cNvPicPr>
                  </pic:nvPicPr>
                  <pic:blipFill rotWithShape="1">
                    <a:blip r:embed="rId36">
                      <a:extLst>
                        <a:ext uri="{28A0092B-C50C-407E-A947-70E740481C1C}">
                          <a14:useLocalDpi xmlns:a14="http://schemas.microsoft.com/office/drawing/2010/main" val="0"/>
                        </a:ext>
                      </a:extLst>
                    </a:blip>
                    <a:srcRect t="5833" b="242"/>
                    <a:stretch/>
                  </pic:blipFill>
                  <pic:spPr bwMode="auto">
                    <a:xfrm>
                      <a:off x="0" y="0"/>
                      <a:ext cx="5165090" cy="6377488"/>
                    </a:xfrm>
                    <a:prstGeom prst="rect">
                      <a:avLst/>
                    </a:prstGeom>
                    <a:noFill/>
                    <a:ln>
                      <a:noFill/>
                    </a:ln>
                    <a:extLst>
                      <a:ext uri="{53640926-AAD7-44D8-BBD7-CCE9431645EC}">
                        <a14:shadowObscured xmlns:a14="http://schemas.microsoft.com/office/drawing/2010/main"/>
                      </a:ext>
                    </a:extLst>
                  </pic:spPr>
                </pic:pic>
              </a:graphicData>
            </a:graphic>
          </wp:inline>
        </w:drawing>
      </w:r>
    </w:p>
    <w:p w14:paraId="0458ED7F" w14:textId="421955D2" w:rsidR="001703C9" w:rsidRPr="006B2EA9" w:rsidRDefault="00916EC4" w:rsidP="00916EC4">
      <w:pPr>
        <w:pStyle w:val="Legenda"/>
        <w:jc w:val="center"/>
        <w:rPr>
          <w:b/>
          <w:bCs/>
          <w:color w:val="auto"/>
          <w:szCs w:val="24"/>
        </w:rPr>
      </w:pPr>
      <w:r w:rsidRPr="006B2EA9">
        <w:rPr>
          <w:b/>
          <w:bCs/>
          <w:color w:val="auto"/>
        </w:rPr>
        <w:t xml:space="preserve">Rys. </w:t>
      </w:r>
      <w:r w:rsidRPr="006B2EA9">
        <w:rPr>
          <w:b/>
          <w:bCs/>
          <w:color w:val="auto"/>
        </w:rPr>
        <w:fldChar w:fldCharType="begin"/>
      </w:r>
      <w:r w:rsidRPr="006B2EA9">
        <w:rPr>
          <w:b/>
          <w:bCs/>
          <w:color w:val="auto"/>
        </w:rPr>
        <w:instrText xml:space="preserve"> SEQ Rys. \* ARABIC </w:instrText>
      </w:r>
      <w:r w:rsidRPr="006B2EA9">
        <w:rPr>
          <w:b/>
          <w:bCs/>
          <w:color w:val="auto"/>
        </w:rPr>
        <w:fldChar w:fldCharType="separate"/>
      </w:r>
      <w:r w:rsidR="00230785">
        <w:rPr>
          <w:b/>
          <w:bCs/>
          <w:noProof/>
          <w:color w:val="auto"/>
        </w:rPr>
        <w:t>18</w:t>
      </w:r>
      <w:r w:rsidRPr="006B2EA9">
        <w:rPr>
          <w:b/>
          <w:bCs/>
          <w:color w:val="auto"/>
        </w:rPr>
        <w:fldChar w:fldCharType="end"/>
      </w:r>
      <w:r w:rsidRPr="006B2EA9">
        <w:rPr>
          <w:color w:val="auto"/>
        </w:rPr>
        <w:t xml:space="preserve"> Schemat blokowy funkcji </w:t>
      </w:r>
      <w:proofErr w:type="spellStart"/>
      <w:r w:rsidRPr="006B2EA9">
        <w:rPr>
          <w:color w:val="auto"/>
        </w:rPr>
        <w:t>PingPong_Process</w:t>
      </w:r>
      <w:proofErr w:type="spellEnd"/>
      <w:r w:rsidR="007B50DA" w:rsidRPr="006B2EA9">
        <w:rPr>
          <w:color w:val="auto"/>
        </w:rPr>
        <w:t>() nadajnika</w:t>
      </w:r>
    </w:p>
    <w:p w14:paraId="0797AE9F" w14:textId="77777777" w:rsidR="00E80424" w:rsidRPr="006B2EA9" w:rsidRDefault="00E80424" w:rsidP="00AD080E">
      <w:pPr>
        <w:pStyle w:val="Tekstpodstawowy"/>
        <w:ind w:firstLine="0"/>
        <w:rPr>
          <w:b/>
          <w:bCs/>
          <w:szCs w:val="24"/>
        </w:rPr>
      </w:pPr>
    </w:p>
    <w:p w14:paraId="774D13FD" w14:textId="77777777" w:rsidR="00E80424" w:rsidRPr="006B2EA9" w:rsidRDefault="00E80424" w:rsidP="00AD080E">
      <w:pPr>
        <w:pStyle w:val="Tekstpodstawowy"/>
        <w:ind w:firstLine="0"/>
        <w:rPr>
          <w:b/>
          <w:bCs/>
          <w:szCs w:val="24"/>
        </w:rPr>
      </w:pPr>
    </w:p>
    <w:p w14:paraId="4ABD3885" w14:textId="77777777" w:rsidR="00E80424" w:rsidRPr="006B2EA9" w:rsidRDefault="00E80424" w:rsidP="00AD080E">
      <w:pPr>
        <w:pStyle w:val="Tekstpodstawowy"/>
        <w:ind w:firstLine="0"/>
        <w:rPr>
          <w:b/>
          <w:bCs/>
          <w:szCs w:val="24"/>
        </w:rPr>
      </w:pPr>
    </w:p>
    <w:p w14:paraId="7E68FB1F" w14:textId="77777777" w:rsidR="00E80424" w:rsidRDefault="00E80424" w:rsidP="00AD080E">
      <w:pPr>
        <w:pStyle w:val="Tekstpodstawowy"/>
        <w:ind w:firstLine="0"/>
        <w:rPr>
          <w:b/>
          <w:bCs/>
          <w:szCs w:val="24"/>
        </w:rPr>
      </w:pPr>
    </w:p>
    <w:p w14:paraId="05ECFEB8" w14:textId="77777777" w:rsidR="00B76F64" w:rsidRDefault="00B76F64" w:rsidP="00AD080E">
      <w:pPr>
        <w:pStyle w:val="Tekstpodstawowy"/>
        <w:ind w:firstLine="0"/>
        <w:rPr>
          <w:b/>
          <w:bCs/>
          <w:szCs w:val="24"/>
        </w:rPr>
      </w:pPr>
    </w:p>
    <w:p w14:paraId="15616453" w14:textId="77777777" w:rsidR="00B76F64" w:rsidRPr="006B2EA9" w:rsidRDefault="00B76F64" w:rsidP="00AD080E">
      <w:pPr>
        <w:pStyle w:val="Tekstpodstawowy"/>
        <w:ind w:firstLine="0"/>
        <w:rPr>
          <w:b/>
          <w:bCs/>
          <w:szCs w:val="24"/>
        </w:rPr>
      </w:pPr>
    </w:p>
    <w:p w14:paraId="4756EDC3" w14:textId="2EF8BF2B" w:rsidR="003D229A" w:rsidRPr="005A1532" w:rsidRDefault="003D229A" w:rsidP="005A1532">
      <w:pPr>
        <w:pStyle w:val="Tekstpodstawowy"/>
        <w:rPr>
          <w:b/>
          <w:bCs/>
        </w:rPr>
      </w:pPr>
      <w:r w:rsidRPr="005A1532">
        <w:rPr>
          <w:b/>
          <w:bCs/>
        </w:rPr>
        <w:lastRenderedPageBreak/>
        <w:t>Szczegółowa analiza funkcji odbiornika</w:t>
      </w:r>
    </w:p>
    <w:p w14:paraId="635BD839" w14:textId="7AD2DBC0" w:rsidR="00BD7263" w:rsidRPr="006B2EA9" w:rsidRDefault="001F331A" w:rsidP="005A1532">
      <w:pPr>
        <w:pStyle w:val="Tekstpodstawowy"/>
        <w:rPr>
          <w:szCs w:val="24"/>
        </w:rPr>
      </w:pPr>
      <w:r w:rsidRPr="006B2EA9">
        <w:rPr>
          <w:szCs w:val="24"/>
        </w:rPr>
        <w:t>Działanie tej funkcji jest sterowane przez maszynę stanów</w:t>
      </w:r>
      <w:r w:rsidR="00F2271F" w:rsidRPr="006B2EA9">
        <w:rPr>
          <w:szCs w:val="24"/>
        </w:rPr>
        <w:t xml:space="preserve">, w której reakcje są zależne od bieżącego stanu systemu, określonego przez zmienną </w:t>
      </w:r>
      <w:proofErr w:type="spellStart"/>
      <w:r w:rsidR="00F2271F" w:rsidRPr="006B2EA9">
        <w:rPr>
          <w:i/>
          <w:iCs/>
          <w:szCs w:val="24"/>
        </w:rPr>
        <w:t>State</w:t>
      </w:r>
      <w:proofErr w:type="spellEnd"/>
      <w:r w:rsidR="00F2271F" w:rsidRPr="006B2EA9">
        <w:rPr>
          <w:szCs w:val="24"/>
        </w:rPr>
        <w:t>.</w:t>
      </w:r>
      <w:r w:rsidR="00650740" w:rsidRPr="006B2EA9">
        <w:rPr>
          <w:szCs w:val="24"/>
        </w:rPr>
        <w:t xml:space="preserve"> Opis zachowania funkcji w zależności od stanu:</w:t>
      </w:r>
    </w:p>
    <w:p w14:paraId="672DFD8A" w14:textId="77777777" w:rsidR="0029135E" w:rsidRPr="006B2EA9" w:rsidRDefault="0029135E" w:rsidP="0029135E">
      <w:pPr>
        <w:pStyle w:val="Tekstpodstawowy"/>
        <w:numPr>
          <w:ilvl w:val="0"/>
          <w:numId w:val="31"/>
        </w:numPr>
        <w:rPr>
          <w:szCs w:val="24"/>
        </w:rPr>
      </w:pPr>
      <w:r w:rsidRPr="006B2EA9">
        <w:rPr>
          <w:b/>
          <w:bCs/>
          <w:szCs w:val="24"/>
        </w:rPr>
        <w:t>Stan RX (Odbiór):</w:t>
      </w:r>
      <w:r w:rsidRPr="006B2EA9">
        <w:rPr>
          <w:szCs w:val="24"/>
        </w:rPr>
        <w:t xml:space="preserve"> Gdy system znajduje się w stanie odbioru:</w:t>
      </w:r>
    </w:p>
    <w:p w14:paraId="6A648CB1" w14:textId="77777777" w:rsidR="0029135E" w:rsidRPr="006B2EA9" w:rsidRDefault="0029135E" w:rsidP="00143D81">
      <w:pPr>
        <w:pStyle w:val="Tekstpodstawowy"/>
        <w:numPr>
          <w:ilvl w:val="1"/>
          <w:numId w:val="41"/>
        </w:numPr>
        <w:rPr>
          <w:szCs w:val="24"/>
        </w:rPr>
      </w:pPr>
      <w:r w:rsidRPr="006B2EA9">
        <w:rPr>
          <w:szCs w:val="24"/>
        </w:rPr>
        <w:t>Sprawdzane jest, czy bufor odbiorczy (</w:t>
      </w:r>
      <w:proofErr w:type="spellStart"/>
      <w:r w:rsidRPr="006B2EA9">
        <w:rPr>
          <w:i/>
          <w:iCs/>
          <w:szCs w:val="24"/>
        </w:rPr>
        <w:t>RxBufferSize</w:t>
      </w:r>
      <w:proofErr w:type="spellEnd"/>
      <w:r w:rsidRPr="006B2EA9">
        <w:rPr>
          <w:szCs w:val="24"/>
        </w:rPr>
        <w:t>) zawiera jakiekolwiek dane.</w:t>
      </w:r>
    </w:p>
    <w:p w14:paraId="2E766248" w14:textId="0B2DFEBC" w:rsidR="0029135E" w:rsidRPr="006B2EA9" w:rsidRDefault="2BF00ECD" w:rsidP="00143D81">
      <w:pPr>
        <w:pStyle w:val="Tekstpodstawowy"/>
        <w:numPr>
          <w:ilvl w:val="1"/>
          <w:numId w:val="41"/>
        </w:numPr>
      </w:pPr>
      <w:r>
        <w:t xml:space="preserve">Jeśli dane są dostępne, funkcja następnie sprawdza, czy otrzymane dane zgadzają się ze znanym wzorcem </w:t>
      </w:r>
      <w:r w:rsidRPr="17AA679D">
        <w:rPr>
          <w:i/>
          <w:iCs/>
        </w:rPr>
        <w:t>PING</w:t>
      </w:r>
      <w:r>
        <w:t xml:space="preserve"> za pomocą porównania </w:t>
      </w:r>
      <w:r w:rsidR="63FCDA37">
        <w:t>łańcuchów</w:t>
      </w:r>
      <w:r w:rsidR="6B374461">
        <w:t xml:space="preserve"> znaków</w:t>
      </w:r>
      <w:r w:rsidR="63FCDA37">
        <w:t xml:space="preserve"> </w:t>
      </w:r>
      <w:r>
        <w:t xml:space="preserve"> (</w:t>
      </w:r>
      <w:proofErr w:type="spellStart"/>
      <w:r w:rsidRPr="17AA679D">
        <w:rPr>
          <w:i/>
          <w:iCs/>
        </w:rPr>
        <w:t>strncmp</w:t>
      </w:r>
      <w:proofErr w:type="spellEnd"/>
      <w:r>
        <w:t>).</w:t>
      </w:r>
    </w:p>
    <w:p w14:paraId="0EA520ED" w14:textId="5417A354" w:rsidR="0029135E" w:rsidRPr="006B2EA9" w:rsidRDefault="0029135E" w:rsidP="00143D81">
      <w:pPr>
        <w:pStyle w:val="Tekstpodstawowy"/>
        <w:numPr>
          <w:ilvl w:val="1"/>
          <w:numId w:val="41"/>
        </w:numPr>
        <w:rPr>
          <w:szCs w:val="24"/>
        </w:rPr>
      </w:pPr>
      <w:r w:rsidRPr="006B2EA9">
        <w:rPr>
          <w:szCs w:val="24"/>
        </w:rPr>
        <w:t xml:space="preserve">W przypadku pozytywnego rozpoznania napisu </w:t>
      </w:r>
      <w:r w:rsidRPr="006B2EA9">
        <w:rPr>
          <w:i/>
          <w:iCs/>
          <w:szCs w:val="24"/>
        </w:rPr>
        <w:t>PING</w:t>
      </w:r>
      <w:r w:rsidRPr="006B2EA9">
        <w:rPr>
          <w:szCs w:val="24"/>
        </w:rPr>
        <w:t xml:space="preserve">, funkcja aktywuje </w:t>
      </w:r>
      <w:proofErr w:type="spellStart"/>
      <w:r w:rsidRPr="006B2EA9">
        <w:rPr>
          <w:szCs w:val="24"/>
        </w:rPr>
        <w:t>buzzer</w:t>
      </w:r>
      <w:proofErr w:type="spellEnd"/>
      <w:r w:rsidRPr="006B2EA9">
        <w:rPr>
          <w:szCs w:val="24"/>
        </w:rPr>
        <w:t xml:space="preserve"> (przypi</w:t>
      </w:r>
      <w:r w:rsidR="00BD7263" w:rsidRPr="006B2EA9">
        <w:rPr>
          <w:szCs w:val="24"/>
        </w:rPr>
        <w:t>s</w:t>
      </w:r>
      <w:r w:rsidRPr="006B2EA9">
        <w:rPr>
          <w:szCs w:val="24"/>
        </w:rPr>
        <w:t xml:space="preserve">any do </w:t>
      </w:r>
      <w:r w:rsidRPr="006B2EA9">
        <w:rPr>
          <w:i/>
          <w:iCs/>
          <w:szCs w:val="24"/>
        </w:rPr>
        <w:t>GPIOA</w:t>
      </w:r>
      <w:r w:rsidRPr="006B2EA9">
        <w:rPr>
          <w:szCs w:val="24"/>
        </w:rPr>
        <w:t>) na jed</w:t>
      </w:r>
      <w:r w:rsidR="00935CEE" w:rsidRPr="006B2EA9">
        <w:rPr>
          <w:szCs w:val="24"/>
        </w:rPr>
        <w:t>ną</w:t>
      </w:r>
      <w:r w:rsidRPr="006B2EA9">
        <w:rPr>
          <w:szCs w:val="24"/>
        </w:rPr>
        <w:t xml:space="preserve"> sekundę, co służy jako sygnalizacja odbioru, a następnie wyłącza </w:t>
      </w:r>
      <w:proofErr w:type="spellStart"/>
      <w:r w:rsidRPr="006B2EA9">
        <w:rPr>
          <w:szCs w:val="24"/>
        </w:rPr>
        <w:t>buzzer</w:t>
      </w:r>
      <w:proofErr w:type="spellEnd"/>
      <w:r w:rsidRPr="006B2EA9">
        <w:rPr>
          <w:szCs w:val="24"/>
        </w:rPr>
        <w:t>.</w:t>
      </w:r>
    </w:p>
    <w:p w14:paraId="6FECE37C" w14:textId="77777777" w:rsidR="0029135E" w:rsidRPr="006B2EA9" w:rsidRDefault="0029135E" w:rsidP="00143D81">
      <w:pPr>
        <w:pStyle w:val="Tekstpodstawowy"/>
        <w:numPr>
          <w:ilvl w:val="1"/>
          <w:numId w:val="41"/>
        </w:numPr>
        <w:rPr>
          <w:szCs w:val="24"/>
        </w:rPr>
      </w:pPr>
      <w:r w:rsidRPr="006B2EA9">
        <w:rPr>
          <w:szCs w:val="24"/>
        </w:rPr>
        <w:t xml:space="preserve">Po aktywacji </w:t>
      </w:r>
      <w:proofErr w:type="spellStart"/>
      <w:r w:rsidRPr="006B2EA9">
        <w:rPr>
          <w:szCs w:val="24"/>
        </w:rPr>
        <w:t>buzzera</w:t>
      </w:r>
      <w:proofErr w:type="spellEnd"/>
      <w:r w:rsidRPr="006B2EA9">
        <w:rPr>
          <w:szCs w:val="24"/>
        </w:rPr>
        <w:t xml:space="preserve">, w dzienniku systemowym rejestrowana jest informacja o odebraniu </w:t>
      </w:r>
      <w:r w:rsidRPr="006B2EA9">
        <w:rPr>
          <w:i/>
          <w:iCs/>
          <w:szCs w:val="24"/>
        </w:rPr>
        <w:t>PING</w:t>
      </w:r>
      <w:r w:rsidRPr="006B2EA9">
        <w:rPr>
          <w:szCs w:val="24"/>
        </w:rPr>
        <w:t>.</w:t>
      </w:r>
    </w:p>
    <w:p w14:paraId="6DDFFF82" w14:textId="77777777" w:rsidR="0029135E" w:rsidRPr="006B2EA9" w:rsidRDefault="0029135E" w:rsidP="00143D81">
      <w:pPr>
        <w:pStyle w:val="Tekstpodstawowy"/>
        <w:numPr>
          <w:ilvl w:val="1"/>
          <w:numId w:val="41"/>
        </w:numPr>
        <w:rPr>
          <w:szCs w:val="24"/>
        </w:rPr>
      </w:pPr>
      <w:r w:rsidRPr="006B2EA9">
        <w:rPr>
          <w:szCs w:val="24"/>
        </w:rPr>
        <w:t>Następnie, moduł radiowy jest ponownie ustawiany w tryb odbioru z zadanym czasem oczekiwania (</w:t>
      </w:r>
      <w:r w:rsidRPr="006B2EA9">
        <w:rPr>
          <w:i/>
          <w:iCs/>
          <w:szCs w:val="24"/>
        </w:rPr>
        <w:t>RX_TIMEOUT_VALUE</w:t>
      </w:r>
      <w:r w:rsidRPr="006B2EA9">
        <w:rPr>
          <w:szCs w:val="24"/>
        </w:rPr>
        <w:t>).</w:t>
      </w:r>
    </w:p>
    <w:p w14:paraId="2CC9F9A8" w14:textId="53853D1F" w:rsidR="0029135E" w:rsidRPr="006B2EA9" w:rsidRDefault="0029135E" w:rsidP="00B82F90">
      <w:pPr>
        <w:pStyle w:val="Tekstpodstawowy"/>
        <w:numPr>
          <w:ilvl w:val="0"/>
          <w:numId w:val="31"/>
        </w:numPr>
        <w:rPr>
          <w:szCs w:val="24"/>
        </w:rPr>
      </w:pPr>
      <w:r w:rsidRPr="006B2EA9">
        <w:rPr>
          <w:b/>
          <w:bCs/>
          <w:szCs w:val="24"/>
        </w:rPr>
        <w:t>Stan RX_TIMEOUT (Przekroczenie czasu odbioru):</w:t>
      </w:r>
      <w:r w:rsidR="00B82F90" w:rsidRPr="006B2EA9">
        <w:rPr>
          <w:szCs w:val="24"/>
        </w:rPr>
        <w:t xml:space="preserve"> </w:t>
      </w:r>
      <w:r w:rsidRPr="006B2EA9">
        <w:rPr>
          <w:szCs w:val="24"/>
        </w:rPr>
        <w:t>W przypadku, gdy czas oczekiwania na odbiór danych zostanie przekroczony, funkcja ponownie ustawia radio w tryb odbioru, wykorzystując tę samą wartość czasu oczekiwania.</w:t>
      </w:r>
    </w:p>
    <w:p w14:paraId="2BEFC450" w14:textId="474E07D8" w:rsidR="0029135E" w:rsidRPr="006B2EA9" w:rsidRDefault="0029135E" w:rsidP="00B82F90">
      <w:pPr>
        <w:pStyle w:val="Tekstpodstawowy"/>
        <w:numPr>
          <w:ilvl w:val="0"/>
          <w:numId w:val="31"/>
        </w:numPr>
        <w:rPr>
          <w:szCs w:val="24"/>
        </w:rPr>
      </w:pPr>
      <w:r w:rsidRPr="006B2EA9">
        <w:rPr>
          <w:b/>
          <w:bCs/>
          <w:szCs w:val="24"/>
        </w:rPr>
        <w:t>Stan RX_ERROR (Błąd odbioru):</w:t>
      </w:r>
      <w:r w:rsidR="00B82F90" w:rsidRPr="006B2EA9">
        <w:rPr>
          <w:szCs w:val="24"/>
        </w:rPr>
        <w:t xml:space="preserve"> </w:t>
      </w:r>
      <w:r w:rsidRPr="006B2EA9">
        <w:rPr>
          <w:szCs w:val="24"/>
        </w:rPr>
        <w:t>W sytuacji wystąpienia błędu podczas odbioru, funkcja również resetuje moduł radiowy do trybu odbioru z zadanym czasem oczekiwania.</w:t>
      </w:r>
    </w:p>
    <w:p w14:paraId="6127BA83" w14:textId="049A50D1" w:rsidR="0029135E" w:rsidRPr="006B2EA9" w:rsidRDefault="0029135E" w:rsidP="00B82F90">
      <w:pPr>
        <w:pStyle w:val="Tekstpodstawowy"/>
        <w:numPr>
          <w:ilvl w:val="0"/>
          <w:numId w:val="31"/>
        </w:numPr>
        <w:rPr>
          <w:szCs w:val="24"/>
        </w:rPr>
      </w:pPr>
      <w:r w:rsidRPr="006B2EA9">
        <w:rPr>
          <w:b/>
          <w:bCs/>
          <w:szCs w:val="24"/>
        </w:rPr>
        <w:t>Domyślny stan:</w:t>
      </w:r>
      <w:r w:rsidR="00B82F90" w:rsidRPr="006B2EA9">
        <w:rPr>
          <w:szCs w:val="24"/>
        </w:rPr>
        <w:t xml:space="preserve"> </w:t>
      </w:r>
      <w:r w:rsidRPr="006B2EA9">
        <w:rPr>
          <w:szCs w:val="24"/>
        </w:rPr>
        <w:t>Dla wszystkich innych stanów, które nie zostały wyraźnie zdefiniowane, nie jest wykonywana żadna akcja.</w:t>
      </w:r>
    </w:p>
    <w:p w14:paraId="4C62DDEB" w14:textId="77777777" w:rsidR="0029135E" w:rsidRPr="006B2EA9" w:rsidRDefault="0029135E" w:rsidP="008A42AC">
      <w:pPr>
        <w:pStyle w:val="Tekstpodstawowy"/>
        <w:ind w:firstLine="0"/>
        <w:rPr>
          <w:szCs w:val="24"/>
        </w:rPr>
      </w:pPr>
    </w:p>
    <w:p w14:paraId="2A75391D" w14:textId="67679AA6" w:rsidR="00AD080E" w:rsidRPr="006B2EA9" w:rsidRDefault="00D15CF2" w:rsidP="005A1532">
      <w:pPr>
        <w:pStyle w:val="Tekstpodstawowy"/>
      </w:pPr>
      <w:r w:rsidRPr="006B2EA9">
        <w:rPr>
          <w:szCs w:val="24"/>
        </w:rPr>
        <w:t xml:space="preserve">Na rys. </w:t>
      </w:r>
      <w:r w:rsidR="00436780">
        <w:rPr>
          <w:szCs w:val="24"/>
        </w:rPr>
        <w:t>19</w:t>
      </w:r>
      <w:r w:rsidRPr="006B2EA9">
        <w:rPr>
          <w:szCs w:val="24"/>
        </w:rPr>
        <w:t xml:space="preserve"> przedstawiono schemat blokowy ilustrujący działanie funkcji </w:t>
      </w:r>
      <w:proofErr w:type="spellStart"/>
      <w:r w:rsidRPr="006B2EA9">
        <w:rPr>
          <w:i/>
          <w:iCs/>
          <w:szCs w:val="24"/>
        </w:rPr>
        <w:t>PingPong_Process</w:t>
      </w:r>
      <w:proofErr w:type="spellEnd"/>
      <w:r w:rsidRPr="006B2EA9">
        <w:rPr>
          <w:szCs w:val="24"/>
        </w:rPr>
        <w:t xml:space="preserve">. </w:t>
      </w:r>
      <w:r w:rsidR="007B50DA" w:rsidRPr="006B2EA9">
        <w:rPr>
          <w:szCs w:val="24"/>
        </w:rPr>
        <w:t>Schemat ten szczegółowo opisuje różne stany i decyzje podejmowane przez odbiornik w zależności od bieżących warunków pracy.</w:t>
      </w:r>
    </w:p>
    <w:p w14:paraId="7ADC948C" w14:textId="77777777" w:rsidR="00545E16" w:rsidRPr="006B2EA9" w:rsidRDefault="00545E16" w:rsidP="00E80424">
      <w:pPr>
        <w:pStyle w:val="Tekstpodstawowy"/>
        <w:ind w:firstLine="0"/>
      </w:pPr>
    </w:p>
    <w:p w14:paraId="5C66F9B3" w14:textId="77777777" w:rsidR="00E80424" w:rsidRPr="006B2EA9" w:rsidRDefault="00E80424" w:rsidP="00E80424">
      <w:pPr>
        <w:pStyle w:val="Tekstpodstawowy"/>
        <w:ind w:firstLine="0"/>
      </w:pPr>
    </w:p>
    <w:p w14:paraId="356977D9" w14:textId="77777777" w:rsidR="00E80424" w:rsidRPr="006B2EA9" w:rsidRDefault="00E80424" w:rsidP="00E80424">
      <w:pPr>
        <w:pStyle w:val="Tekstpodstawowy"/>
        <w:ind w:firstLine="0"/>
      </w:pPr>
    </w:p>
    <w:p w14:paraId="2B9D8202" w14:textId="77777777" w:rsidR="00E80424" w:rsidRPr="006B2EA9" w:rsidRDefault="00E80424" w:rsidP="00E80424">
      <w:pPr>
        <w:pStyle w:val="Tekstpodstawowy"/>
        <w:ind w:firstLine="0"/>
      </w:pPr>
    </w:p>
    <w:p w14:paraId="75809C5F" w14:textId="77777777" w:rsidR="00674F21" w:rsidRPr="006B2EA9" w:rsidRDefault="00674F21" w:rsidP="00674F21">
      <w:pPr>
        <w:pStyle w:val="Tekstpodstawowy"/>
        <w:keepNext/>
        <w:jc w:val="center"/>
      </w:pPr>
      <w:r w:rsidRPr="006B2EA9">
        <w:rPr>
          <w:noProof/>
        </w:rPr>
        <w:drawing>
          <wp:inline distT="0" distB="0" distL="0" distR="0" wp14:anchorId="5EFB08A4" wp14:editId="29748C2F">
            <wp:extent cx="5721124" cy="6768000"/>
            <wp:effectExtent l="0" t="0" r="0" b="0"/>
            <wp:docPr id="1620241267" name="Obraz 162024126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lantUML diagram"/>
                    <pic:cNvPicPr>
                      <a:picLocks noChangeAspect="1" noChangeArrowheads="1"/>
                    </pic:cNvPicPr>
                  </pic:nvPicPr>
                  <pic:blipFill rotWithShape="1">
                    <a:blip r:embed="rId37">
                      <a:extLst>
                        <a:ext uri="{28A0092B-C50C-407E-A947-70E740481C1C}">
                          <a14:useLocalDpi xmlns:a14="http://schemas.microsoft.com/office/drawing/2010/main" val="0"/>
                        </a:ext>
                      </a:extLst>
                    </a:blip>
                    <a:srcRect l="-1" t="4118" r="617" b="-956"/>
                    <a:stretch/>
                  </pic:blipFill>
                  <pic:spPr bwMode="auto">
                    <a:xfrm>
                      <a:off x="0" y="0"/>
                      <a:ext cx="5724547" cy="6772049"/>
                    </a:xfrm>
                    <a:prstGeom prst="rect">
                      <a:avLst/>
                    </a:prstGeom>
                    <a:noFill/>
                    <a:ln>
                      <a:noFill/>
                    </a:ln>
                    <a:extLst>
                      <a:ext uri="{53640926-AAD7-44D8-BBD7-CCE9431645EC}">
                        <a14:shadowObscured xmlns:a14="http://schemas.microsoft.com/office/drawing/2010/main"/>
                      </a:ext>
                    </a:extLst>
                  </pic:spPr>
                </pic:pic>
              </a:graphicData>
            </a:graphic>
          </wp:inline>
        </w:drawing>
      </w:r>
    </w:p>
    <w:p w14:paraId="6874873E" w14:textId="59D49916" w:rsidR="00140037" w:rsidRPr="006B2EA9" w:rsidRDefault="00674F21" w:rsidP="00674F21">
      <w:pPr>
        <w:pStyle w:val="Legenda"/>
        <w:jc w:val="center"/>
        <w:rPr>
          <w:color w:val="auto"/>
        </w:rPr>
      </w:pPr>
      <w:r w:rsidRPr="006B2EA9">
        <w:rPr>
          <w:b/>
          <w:bCs/>
          <w:color w:val="auto"/>
        </w:rPr>
        <w:t xml:space="preserve">Rys. </w:t>
      </w:r>
      <w:r w:rsidRPr="006B2EA9">
        <w:rPr>
          <w:b/>
          <w:bCs/>
          <w:color w:val="auto"/>
        </w:rPr>
        <w:fldChar w:fldCharType="begin"/>
      </w:r>
      <w:r w:rsidRPr="006B2EA9">
        <w:rPr>
          <w:b/>
          <w:bCs/>
          <w:color w:val="auto"/>
        </w:rPr>
        <w:instrText xml:space="preserve"> SEQ Rys. \* ARABIC </w:instrText>
      </w:r>
      <w:r w:rsidRPr="006B2EA9">
        <w:rPr>
          <w:b/>
          <w:bCs/>
          <w:color w:val="auto"/>
        </w:rPr>
        <w:fldChar w:fldCharType="separate"/>
      </w:r>
      <w:r w:rsidR="00230785">
        <w:rPr>
          <w:b/>
          <w:bCs/>
          <w:noProof/>
          <w:color w:val="auto"/>
        </w:rPr>
        <w:t>19</w:t>
      </w:r>
      <w:r w:rsidRPr="006B2EA9">
        <w:rPr>
          <w:b/>
          <w:bCs/>
          <w:color w:val="auto"/>
        </w:rPr>
        <w:fldChar w:fldCharType="end"/>
      </w:r>
      <w:r w:rsidRPr="006B2EA9">
        <w:rPr>
          <w:color w:val="auto"/>
        </w:rPr>
        <w:t xml:space="preserve"> Schemat blokowy funkcji </w:t>
      </w:r>
      <w:proofErr w:type="spellStart"/>
      <w:r w:rsidRPr="006B2EA9">
        <w:rPr>
          <w:color w:val="auto"/>
        </w:rPr>
        <w:t>PingPong_Process</w:t>
      </w:r>
      <w:proofErr w:type="spellEnd"/>
      <w:r w:rsidRPr="006B2EA9">
        <w:rPr>
          <w:color w:val="auto"/>
        </w:rPr>
        <w:t>()</w:t>
      </w:r>
      <w:r w:rsidR="007B50DA" w:rsidRPr="006B2EA9">
        <w:rPr>
          <w:color w:val="auto"/>
        </w:rPr>
        <w:t xml:space="preserve"> </w:t>
      </w:r>
      <w:r w:rsidR="00295E2D" w:rsidRPr="006B2EA9">
        <w:rPr>
          <w:color w:val="auto"/>
        </w:rPr>
        <w:t>odbiornika</w:t>
      </w:r>
    </w:p>
    <w:p w14:paraId="02641F9E" w14:textId="77777777" w:rsidR="00836A76" w:rsidRPr="006B2EA9" w:rsidRDefault="00836A76" w:rsidP="00295E2D">
      <w:pPr>
        <w:pStyle w:val="Tekstpodstawowy"/>
        <w:ind w:firstLine="0"/>
      </w:pPr>
    </w:p>
    <w:p w14:paraId="1BF9449C" w14:textId="77777777" w:rsidR="00FD747F" w:rsidRPr="006B2EA9" w:rsidRDefault="00FD747F" w:rsidP="00295E2D">
      <w:pPr>
        <w:pStyle w:val="Tekstpodstawowy"/>
        <w:ind w:firstLine="0"/>
      </w:pPr>
    </w:p>
    <w:p w14:paraId="0F0FBFF4" w14:textId="77777777" w:rsidR="00FD747F" w:rsidRPr="006B2EA9" w:rsidRDefault="00FD747F" w:rsidP="00295E2D">
      <w:pPr>
        <w:pStyle w:val="Tekstpodstawowy"/>
        <w:ind w:firstLine="0"/>
      </w:pPr>
    </w:p>
    <w:p w14:paraId="4F7D1C69" w14:textId="77777777" w:rsidR="00FD747F" w:rsidRPr="006B2EA9" w:rsidRDefault="00FD747F" w:rsidP="00295E2D">
      <w:pPr>
        <w:pStyle w:val="Tekstpodstawowy"/>
        <w:ind w:firstLine="0"/>
      </w:pPr>
    </w:p>
    <w:p w14:paraId="59E50459" w14:textId="7510C5C0" w:rsidR="00A251BB" w:rsidRPr="006B2EA9" w:rsidRDefault="00082D1D" w:rsidP="00B76F64">
      <w:pPr>
        <w:pStyle w:val="Nagwek2"/>
      </w:pPr>
      <w:bookmarkStart w:id="24" w:name="_Toc155225825"/>
      <w:r w:rsidRPr="006B2EA9">
        <w:lastRenderedPageBreak/>
        <w:t>Test oprogramowania</w:t>
      </w:r>
      <w:bookmarkEnd w:id="24"/>
    </w:p>
    <w:p w14:paraId="0208C145" w14:textId="2E7F04B9" w:rsidR="00583BE5" w:rsidRPr="006B2EA9" w:rsidRDefault="00855695" w:rsidP="005A1532">
      <w:pPr>
        <w:pStyle w:val="Tekstpodstawowy"/>
        <w:ind w:firstLine="360"/>
      </w:pPr>
      <w:r w:rsidRPr="006B2EA9">
        <w:t>W procesie testowania oprogramowania szczególną uwagę poświęcono wykorzystaniu interfejsu USART2, który odegrał kluczową rolę w diagnozowaniu i weryfikacji skuteczności systemu komunikacyjnego. USART2, jako uniwersalny asynchroniczny odbiornik-nadajnik, został użyty do precyzyjnego monitorowania przepływu danych oraz identyfikacji potencjalnych problemów komunikacyjnych w czasie rzeczywistym. Jego zastosowanie pozwoliło na dokładną analizę każdego etapu wymiany danych, od wysyłania przez nadajnik, poprzez transmisję, aż po odbiór i przetworzenie przez odbiornik.</w:t>
      </w:r>
    </w:p>
    <w:p w14:paraId="69E05655" w14:textId="77777777" w:rsidR="00FC5BA8" w:rsidRPr="006B2EA9" w:rsidRDefault="00FC5BA8" w:rsidP="00FC5BA8">
      <w:pPr>
        <w:pStyle w:val="Tekstpodstawowy"/>
        <w:ind w:firstLine="0"/>
      </w:pPr>
    </w:p>
    <w:p w14:paraId="2B24DE1F" w14:textId="2819318B" w:rsidR="00583BE5" w:rsidRPr="006B2EA9" w:rsidRDefault="00FC5BA8" w:rsidP="005A1532">
      <w:pPr>
        <w:pStyle w:val="Tekstpodstawowy"/>
      </w:pPr>
      <w:r w:rsidRPr="006B2EA9">
        <w:t>Na</w:t>
      </w:r>
      <w:r w:rsidR="002F7A3F" w:rsidRPr="006B2EA9">
        <w:t xml:space="preserve"> rys. 2</w:t>
      </w:r>
      <w:r w:rsidR="00436780">
        <w:t>0</w:t>
      </w:r>
      <w:r w:rsidR="002F7A3F" w:rsidRPr="006B2EA9">
        <w:t xml:space="preserve"> widać</w:t>
      </w:r>
      <w:r w:rsidRPr="006B2EA9">
        <w:t>, że nadajnik trzykrotnie wszedł w tryb transmisji po aktywacji przez użytkownika (naciśnięcie przycisku), co jest zasygnalizowane przez logi "</w:t>
      </w:r>
      <w:proofErr w:type="spellStart"/>
      <w:r w:rsidRPr="006B2EA9">
        <w:t>OnTxDone</w:t>
      </w:r>
      <w:proofErr w:type="spellEnd"/>
      <w:r w:rsidRPr="006B2EA9">
        <w:t>".</w:t>
      </w:r>
    </w:p>
    <w:p w14:paraId="74D2A0D8" w14:textId="77777777" w:rsidR="00FC5BA8" w:rsidRPr="006B2EA9" w:rsidRDefault="00FC5BA8" w:rsidP="006304F8">
      <w:pPr>
        <w:pStyle w:val="Tekstpodstawowy"/>
        <w:ind w:firstLine="0"/>
      </w:pPr>
    </w:p>
    <w:p w14:paraId="65E3C0C4" w14:textId="77777777" w:rsidR="00DC4916" w:rsidRPr="006B2EA9" w:rsidRDefault="00BD4488" w:rsidP="008E53A7">
      <w:pPr>
        <w:pStyle w:val="Tekstpodstawowy"/>
        <w:keepNext/>
        <w:jc w:val="center"/>
      </w:pPr>
      <w:r w:rsidRPr="006B2EA9">
        <w:rPr>
          <w:noProof/>
        </w:rPr>
        <w:drawing>
          <wp:inline distT="0" distB="0" distL="0" distR="0" wp14:anchorId="51826967" wp14:editId="3E2794F4">
            <wp:extent cx="5760085" cy="3091180"/>
            <wp:effectExtent l="0" t="0" r="0" b="0"/>
            <wp:docPr id="197867577" name="Obraz 197867577"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7577" name="Obraz 1" descr="Obraz zawierający tekst, zrzut ekranu, design&#10;&#10;Opis wygenerowany automatycznie"/>
                    <pic:cNvPicPr/>
                  </pic:nvPicPr>
                  <pic:blipFill>
                    <a:blip r:embed="rId38"/>
                    <a:stretch>
                      <a:fillRect/>
                    </a:stretch>
                  </pic:blipFill>
                  <pic:spPr>
                    <a:xfrm>
                      <a:off x="0" y="0"/>
                      <a:ext cx="5760085" cy="3091180"/>
                    </a:xfrm>
                    <a:prstGeom prst="rect">
                      <a:avLst/>
                    </a:prstGeom>
                  </pic:spPr>
                </pic:pic>
              </a:graphicData>
            </a:graphic>
          </wp:inline>
        </w:drawing>
      </w:r>
    </w:p>
    <w:p w14:paraId="2CAA21C6" w14:textId="472B6B08" w:rsidR="00186671" w:rsidRPr="006B2EA9" w:rsidRDefault="00DC4916" w:rsidP="00186671">
      <w:pPr>
        <w:pStyle w:val="Legenda"/>
        <w:jc w:val="center"/>
        <w:rPr>
          <w:color w:val="auto"/>
        </w:rPr>
      </w:pPr>
      <w:r w:rsidRPr="006B2EA9">
        <w:rPr>
          <w:b/>
          <w:bCs/>
          <w:color w:val="auto"/>
        </w:rPr>
        <w:t xml:space="preserve">Rys. </w:t>
      </w:r>
      <w:r w:rsidRPr="006B2EA9">
        <w:rPr>
          <w:b/>
          <w:bCs/>
          <w:color w:val="auto"/>
        </w:rPr>
        <w:fldChar w:fldCharType="begin"/>
      </w:r>
      <w:r w:rsidRPr="006B2EA9">
        <w:rPr>
          <w:b/>
          <w:bCs/>
          <w:color w:val="auto"/>
        </w:rPr>
        <w:instrText xml:space="preserve"> SEQ Rys. \* ARABIC </w:instrText>
      </w:r>
      <w:r w:rsidRPr="006B2EA9">
        <w:rPr>
          <w:b/>
          <w:bCs/>
          <w:color w:val="auto"/>
        </w:rPr>
        <w:fldChar w:fldCharType="separate"/>
      </w:r>
      <w:r w:rsidR="00230785">
        <w:rPr>
          <w:b/>
          <w:bCs/>
          <w:noProof/>
          <w:color w:val="auto"/>
        </w:rPr>
        <w:t>20</w:t>
      </w:r>
      <w:r w:rsidRPr="006B2EA9">
        <w:rPr>
          <w:b/>
          <w:bCs/>
          <w:color w:val="auto"/>
        </w:rPr>
        <w:fldChar w:fldCharType="end"/>
      </w:r>
      <w:r w:rsidRPr="006B2EA9">
        <w:rPr>
          <w:color w:val="auto"/>
        </w:rPr>
        <w:t xml:space="preserve"> Terminal nadajnika potwierdzający trzykrotne wysłanie sygnału</w:t>
      </w:r>
    </w:p>
    <w:p w14:paraId="72AA31E9" w14:textId="77777777" w:rsidR="00186671" w:rsidRPr="006B2EA9" w:rsidRDefault="00186671" w:rsidP="00186671"/>
    <w:p w14:paraId="2FB04686" w14:textId="16475025" w:rsidR="00CD2A8B" w:rsidRPr="006B2EA9" w:rsidRDefault="00186671" w:rsidP="005A1532">
      <w:pPr>
        <w:spacing w:line="360" w:lineRule="auto"/>
        <w:ind w:firstLine="284"/>
        <w:jc w:val="both"/>
      </w:pPr>
      <w:r w:rsidRPr="006B2EA9">
        <w:t>Na rys. 2</w:t>
      </w:r>
      <w:r w:rsidR="00436780">
        <w:t>1</w:t>
      </w:r>
      <w:r w:rsidRPr="006B2EA9">
        <w:t xml:space="preserve"> </w:t>
      </w:r>
      <w:r w:rsidR="00DC7C1A" w:rsidRPr="006B2EA9">
        <w:t>można zaobserwować</w:t>
      </w:r>
      <w:r w:rsidRPr="006B2EA9">
        <w:t>, że urządzenie poprawnie odbiera transmisje "PING" od nadajnika, co potwierdza log "Odebrano PING". Dodatkowo, odbiornik rejestruje informacje o sile sygnału (RSSI) i stosunku sygnału do szumu (SNR), co jest ważne dla oceny jakości łączności i poziomu zakłóceń. Odbiornik również doświadcza stanów "</w:t>
      </w:r>
      <w:proofErr w:type="spellStart"/>
      <w:r w:rsidRPr="006B2EA9">
        <w:t>OnRxTimeout</w:t>
      </w:r>
      <w:proofErr w:type="spellEnd"/>
      <w:r w:rsidRPr="006B2EA9">
        <w:t>", co</w:t>
      </w:r>
      <w:r w:rsidR="00A814B8" w:rsidRPr="006B2EA9">
        <w:t xml:space="preserve"> oznacza, że w danym momencie nie odebrano żadnego sygnału.</w:t>
      </w:r>
    </w:p>
    <w:p w14:paraId="6EBBF041" w14:textId="77777777" w:rsidR="006304F8" w:rsidRPr="006B2EA9" w:rsidRDefault="009975B7" w:rsidP="006304F8">
      <w:pPr>
        <w:pStyle w:val="Tekstpodstawowy"/>
        <w:keepNext/>
        <w:jc w:val="center"/>
      </w:pPr>
      <w:r w:rsidRPr="006B2EA9">
        <w:rPr>
          <w:noProof/>
        </w:rPr>
        <w:lastRenderedPageBreak/>
        <w:drawing>
          <wp:inline distT="0" distB="0" distL="0" distR="0" wp14:anchorId="7DCD2540" wp14:editId="421B0CCC">
            <wp:extent cx="4534533" cy="6506483"/>
            <wp:effectExtent l="0" t="0" r="0" b="8890"/>
            <wp:docPr id="1775387724" name="Obraz 1775387724" descr="Obraz zawierający tekst, zrzut ekranu, Czcionka,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87724" name="Obraz 1" descr="Obraz zawierający tekst, zrzut ekranu, Czcionka, menu&#10;&#10;Opis wygenerowany automatycznie"/>
                    <pic:cNvPicPr/>
                  </pic:nvPicPr>
                  <pic:blipFill>
                    <a:blip r:embed="rId39"/>
                    <a:stretch>
                      <a:fillRect/>
                    </a:stretch>
                  </pic:blipFill>
                  <pic:spPr>
                    <a:xfrm>
                      <a:off x="0" y="0"/>
                      <a:ext cx="4534533" cy="6506483"/>
                    </a:xfrm>
                    <a:prstGeom prst="rect">
                      <a:avLst/>
                    </a:prstGeom>
                  </pic:spPr>
                </pic:pic>
              </a:graphicData>
            </a:graphic>
          </wp:inline>
        </w:drawing>
      </w:r>
    </w:p>
    <w:p w14:paraId="25F0C97A" w14:textId="661D6031" w:rsidR="00CD2A8B" w:rsidRPr="006B2EA9" w:rsidRDefault="006304F8" w:rsidP="006304F8">
      <w:pPr>
        <w:pStyle w:val="Legenda"/>
        <w:jc w:val="center"/>
        <w:rPr>
          <w:color w:val="auto"/>
        </w:rPr>
      </w:pPr>
      <w:r w:rsidRPr="006B2EA9">
        <w:rPr>
          <w:b/>
          <w:bCs/>
          <w:color w:val="auto"/>
        </w:rPr>
        <w:t xml:space="preserve">Rys. </w:t>
      </w:r>
      <w:r w:rsidRPr="006B2EA9">
        <w:rPr>
          <w:b/>
          <w:bCs/>
          <w:color w:val="auto"/>
        </w:rPr>
        <w:fldChar w:fldCharType="begin"/>
      </w:r>
      <w:r w:rsidRPr="006B2EA9">
        <w:rPr>
          <w:b/>
          <w:bCs/>
          <w:color w:val="auto"/>
        </w:rPr>
        <w:instrText xml:space="preserve"> SEQ Rys. \* ARABIC </w:instrText>
      </w:r>
      <w:r w:rsidRPr="006B2EA9">
        <w:rPr>
          <w:b/>
          <w:bCs/>
          <w:color w:val="auto"/>
        </w:rPr>
        <w:fldChar w:fldCharType="separate"/>
      </w:r>
      <w:r w:rsidR="00230785">
        <w:rPr>
          <w:b/>
          <w:bCs/>
          <w:noProof/>
          <w:color w:val="auto"/>
        </w:rPr>
        <w:t>21</w:t>
      </w:r>
      <w:r w:rsidRPr="006B2EA9">
        <w:rPr>
          <w:b/>
          <w:bCs/>
          <w:color w:val="auto"/>
        </w:rPr>
        <w:fldChar w:fldCharType="end"/>
      </w:r>
      <w:r w:rsidRPr="006B2EA9">
        <w:rPr>
          <w:color w:val="auto"/>
        </w:rPr>
        <w:t xml:space="preserve"> Terminal odbiornika potwierdzający trzykrotne odebranie sygnału</w:t>
      </w:r>
    </w:p>
    <w:p w14:paraId="16E483F8" w14:textId="77777777" w:rsidR="00CD2A8B" w:rsidRPr="006B2EA9" w:rsidRDefault="00CD2A8B" w:rsidP="006304F8">
      <w:pPr>
        <w:pStyle w:val="Tekstpodstawowy"/>
        <w:ind w:firstLine="0"/>
      </w:pPr>
    </w:p>
    <w:p w14:paraId="6F0DC271" w14:textId="11BFA70E" w:rsidR="006304F8" w:rsidRPr="006B2EA9" w:rsidRDefault="006304F8" w:rsidP="005A1532">
      <w:pPr>
        <w:pStyle w:val="Tekstpodstawowy"/>
      </w:pPr>
      <w:r w:rsidRPr="006B2EA9">
        <w:t>Na podstawie tych wyników można stwierdzić, że implementacja oprogramowania</w:t>
      </w:r>
      <w:r w:rsidR="00B76F64">
        <w:t xml:space="preserve"> </w:t>
      </w:r>
      <w:r w:rsidRPr="006B2EA9">
        <w:t xml:space="preserve">spełnia założone wymagania funkcjonalne. Komunikacja między poszczególnymi modułami przebiega zgodnie z oczekiwaniami, co jest kluczowe dla stabilności i efektywności całego systemu. </w:t>
      </w:r>
    </w:p>
    <w:p w14:paraId="3BEBEB5B" w14:textId="7DE95518" w:rsidR="006304F8" w:rsidRPr="006B2EA9" w:rsidRDefault="006304F8" w:rsidP="006304F8">
      <w:pPr>
        <w:pStyle w:val="Tekstpodstawowy"/>
        <w:ind w:firstLine="0"/>
      </w:pPr>
    </w:p>
    <w:p w14:paraId="5088542A" w14:textId="2D6E0184" w:rsidR="00140037" w:rsidRPr="006B2EA9" w:rsidRDefault="00140037">
      <w:pPr>
        <w:rPr>
          <w:rFonts w:asciiTheme="minorHAnsi" w:hAnsiTheme="minorHAnsi" w:cstheme="minorHAnsi"/>
        </w:rPr>
      </w:pPr>
    </w:p>
    <w:p w14:paraId="3DC02975" w14:textId="77777777" w:rsidR="00AC6434" w:rsidRPr="006B2EA9" w:rsidRDefault="00AC6434">
      <w:pPr>
        <w:rPr>
          <w:rFonts w:asciiTheme="minorHAnsi" w:hAnsiTheme="minorHAnsi" w:cstheme="minorHAnsi"/>
        </w:rPr>
      </w:pPr>
    </w:p>
    <w:p w14:paraId="2DD562F4" w14:textId="335554DF" w:rsidR="00140037" w:rsidRDefault="00140037" w:rsidP="00834E42">
      <w:pPr>
        <w:pStyle w:val="Nagwek1"/>
      </w:pPr>
      <w:r w:rsidRPr="006B2EA9">
        <w:lastRenderedPageBreak/>
        <w:tab/>
      </w:r>
      <w:bookmarkStart w:id="25" w:name="_Toc155225826"/>
      <w:r w:rsidR="00A64272" w:rsidRPr="006B2EA9">
        <w:t>Testy i weryfikacja system</w:t>
      </w:r>
      <w:r w:rsidR="0023625F" w:rsidRPr="006B2EA9">
        <w:t>u</w:t>
      </w:r>
      <w:bookmarkEnd w:id="25"/>
    </w:p>
    <w:p w14:paraId="2FFB5766" w14:textId="77777777" w:rsidR="00D940FE" w:rsidRPr="00D940FE" w:rsidRDefault="00D940FE" w:rsidP="00D940FE">
      <w:pPr>
        <w:pStyle w:val="Tekstpodstawowy"/>
      </w:pPr>
    </w:p>
    <w:p w14:paraId="6E41E7EE" w14:textId="6EA896B8" w:rsidR="00140037" w:rsidRDefault="00453111" w:rsidP="00B107D4">
      <w:pPr>
        <w:pStyle w:val="Nagwek2"/>
      </w:pPr>
      <w:bookmarkStart w:id="26" w:name="_Toc155225827"/>
      <w:r w:rsidRPr="006B2EA9">
        <w:t>Test</w:t>
      </w:r>
      <w:r w:rsidR="007C7B5D" w:rsidRPr="006B2EA9">
        <w:t>y</w:t>
      </w:r>
      <w:r w:rsidRPr="006B2EA9">
        <w:t xml:space="preserve"> </w:t>
      </w:r>
      <w:r w:rsidR="007C7B5D" w:rsidRPr="006B2EA9">
        <w:t>poboru prądu</w:t>
      </w:r>
      <w:bookmarkEnd w:id="26"/>
      <w:r w:rsidR="00016AF2" w:rsidRPr="006B2EA9">
        <w:t xml:space="preserve"> </w:t>
      </w:r>
    </w:p>
    <w:p w14:paraId="44AFBB41" w14:textId="77777777" w:rsidR="00D940FE" w:rsidRPr="00D940FE" w:rsidRDefault="00D940FE" w:rsidP="00D940FE">
      <w:pPr>
        <w:pStyle w:val="Tekstpodstawowy"/>
      </w:pPr>
    </w:p>
    <w:p w14:paraId="7B7590F1" w14:textId="485D8D2E" w:rsidR="00D940FE" w:rsidRDefault="00D940FE" w:rsidP="00D940FE">
      <w:pPr>
        <w:pStyle w:val="Nagwek3"/>
      </w:pPr>
      <w:bookmarkStart w:id="27" w:name="_Toc155225828"/>
      <w:r>
        <w:t>Wprowadzenie</w:t>
      </w:r>
      <w:bookmarkEnd w:id="27"/>
    </w:p>
    <w:p w14:paraId="3429BFAB" w14:textId="3E2846BE" w:rsidR="00FF6409" w:rsidRDefault="00B76F64" w:rsidP="00C56705">
      <w:pPr>
        <w:pStyle w:val="Tekstpodstawowy"/>
      </w:pPr>
      <w:r>
        <w:t>W podr</w:t>
      </w:r>
      <w:r w:rsidR="00D940FE">
        <w:t>ozdzia</w:t>
      </w:r>
      <w:r>
        <w:t>le</w:t>
      </w:r>
      <w:r w:rsidR="00D940FE">
        <w:t xml:space="preserve"> </w:t>
      </w:r>
      <w:r>
        <w:t xml:space="preserve">6.1. skupiono się </w:t>
      </w:r>
      <w:r w:rsidR="00FF6409">
        <w:t xml:space="preserve">na analizie poboru prądu przez nadajnik i odbiornik w systemie flag sędziowskich. Do pomiarów i analizy danych wykorzystano program </w:t>
      </w:r>
      <w:proofErr w:type="spellStart"/>
      <w:r w:rsidR="00FF6409">
        <w:t>Waveform</w:t>
      </w:r>
      <w:proofErr w:type="spellEnd"/>
      <w:r w:rsidR="00FF6409">
        <w:t>, który umożliwi</w:t>
      </w:r>
      <w:r w:rsidR="00D85EA6">
        <w:t>a</w:t>
      </w:r>
      <w:r w:rsidR="00FF6409">
        <w:t xml:space="preserve"> dokładne śledzenie i rejestrowanie wzorców poboru prądu przez urządzenia. </w:t>
      </w:r>
    </w:p>
    <w:p w14:paraId="40AAC3B6" w14:textId="77777777" w:rsidR="00FF6409" w:rsidRDefault="00FF6409" w:rsidP="00A62616">
      <w:pPr>
        <w:pStyle w:val="Tekstpodstawowy"/>
        <w:ind w:firstLine="0"/>
      </w:pPr>
    </w:p>
    <w:p w14:paraId="7222E69E" w14:textId="0361F569" w:rsidR="00FF6409" w:rsidRDefault="00FF6409" w:rsidP="00C56705">
      <w:pPr>
        <w:pStyle w:val="Tekstpodstawowy"/>
      </w:pPr>
      <w:r>
        <w:t xml:space="preserve">Zarówno nadajnik, jak i odbiornik </w:t>
      </w:r>
      <w:r w:rsidR="00685720">
        <w:t>zasilany jest</w:t>
      </w:r>
      <w:r>
        <w:t xml:space="preserve"> dwoma bateriami AAA, z których każda ma pojemność 1350 </w:t>
      </w:r>
      <w:proofErr w:type="spellStart"/>
      <w:r>
        <w:t>mAh</w:t>
      </w:r>
      <w:proofErr w:type="spellEnd"/>
      <w:r>
        <w:t>. Ta informacja jest istotna dla oszacowania żywotności baterii i ogólnej wydajności urządzeń podczas meczu.</w:t>
      </w:r>
    </w:p>
    <w:p w14:paraId="3FF642DE" w14:textId="77777777" w:rsidR="00FF6409" w:rsidRDefault="00FF6409" w:rsidP="00A62616">
      <w:pPr>
        <w:pStyle w:val="Tekstpodstawowy"/>
        <w:ind w:firstLine="0"/>
      </w:pPr>
    </w:p>
    <w:p w14:paraId="3A7A3DEC" w14:textId="65702812" w:rsidR="00FF769A" w:rsidRDefault="00FF6409" w:rsidP="00C56705">
      <w:pPr>
        <w:pStyle w:val="Tekstpodstawowy"/>
      </w:pPr>
      <w:r>
        <w:t>Celem tej analizy jest nie tylko zrozumienie bieżącej wydajności tych urządzeń, ale również identyfikacja możliwych obszarów dla ich dalszego rozwoju i usprawnienia, aby zapewnić maksymalną efektywność i niezawodność w trakcie rozgrywek piłkarskich.</w:t>
      </w:r>
    </w:p>
    <w:p w14:paraId="1D9C519B" w14:textId="77777777" w:rsidR="007703F2" w:rsidRDefault="007703F2" w:rsidP="00A62616">
      <w:pPr>
        <w:pStyle w:val="Tekstpodstawowy"/>
        <w:ind w:firstLine="0"/>
      </w:pPr>
    </w:p>
    <w:p w14:paraId="4F38800F" w14:textId="087BE970" w:rsidR="00FF769A" w:rsidRDefault="00FF769A" w:rsidP="00FF769A">
      <w:pPr>
        <w:pStyle w:val="Nagwek3"/>
      </w:pPr>
      <w:bookmarkStart w:id="28" w:name="_Toc155225829"/>
      <w:r>
        <w:t>Analiza poboru prądu nadajnika</w:t>
      </w:r>
      <w:bookmarkEnd w:id="28"/>
    </w:p>
    <w:p w14:paraId="35310755" w14:textId="251B11F0" w:rsidR="007703F2" w:rsidRPr="007703F2" w:rsidRDefault="006175F7" w:rsidP="007703F2">
      <w:pPr>
        <w:pStyle w:val="Tekstpodstawowy"/>
        <w:numPr>
          <w:ilvl w:val="0"/>
          <w:numId w:val="33"/>
        </w:numPr>
      </w:pPr>
      <w:r>
        <w:rPr>
          <w:b/>
          <w:bCs/>
        </w:rPr>
        <w:t>Założenia początkowe:</w:t>
      </w:r>
    </w:p>
    <w:p w14:paraId="34F3156E" w14:textId="77777777" w:rsidR="007703F2" w:rsidRDefault="007703F2" w:rsidP="007703F2">
      <w:pPr>
        <w:pStyle w:val="Tekstpodstawowy"/>
        <w:numPr>
          <w:ilvl w:val="1"/>
          <w:numId w:val="33"/>
        </w:numPr>
      </w:pPr>
      <w:r w:rsidRPr="007703F2">
        <w:t>Łączny czas meczu, w tym przerwy i czas dodatkowy, wynosi 120 minut, czyli 7200 sekund.</w:t>
      </w:r>
    </w:p>
    <w:p w14:paraId="6ACEB75A" w14:textId="2CB2388F" w:rsidR="00213C17" w:rsidRDefault="004A1A7B" w:rsidP="007703F2">
      <w:pPr>
        <w:pStyle w:val="Tekstpodstawowy"/>
        <w:numPr>
          <w:ilvl w:val="1"/>
          <w:numId w:val="33"/>
        </w:numPr>
      </w:pPr>
      <w:r w:rsidRPr="004A1A7B">
        <w:t>Nadajnik jest aktywowany 50 razy podczas meczu, a każda aktywacja trwa 1 sekundę.</w:t>
      </w:r>
    </w:p>
    <w:p w14:paraId="00CDB5CB" w14:textId="4C97560A" w:rsidR="004A1A7B" w:rsidRDefault="004A1A7B" w:rsidP="007703F2">
      <w:pPr>
        <w:pStyle w:val="Tekstpodstawowy"/>
        <w:numPr>
          <w:ilvl w:val="1"/>
          <w:numId w:val="33"/>
        </w:numPr>
      </w:pPr>
      <w:r w:rsidRPr="004A1A7B">
        <w:t xml:space="preserve">Pobór prądu nadajnika w stanie aktywnym (nadawanie sygnału) wynosi </w:t>
      </w:r>
      <w:r>
        <w:t xml:space="preserve">13 </w:t>
      </w:r>
      <w:proofErr w:type="spellStart"/>
      <w:r>
        <w:t>mA</w:t>
      </w:r>
      <w:proofErr w:type="spellEnd"/>
      <w:r>
        <w:t>.</w:t>
      </w:r>
    </w:p>
    <w:p w14:paraId="29B278B1" w14:textId="0D82D58B" w:rsidR="00F715BC" w:rsidRDefault="00F715BC" w:rsidP="007703F2">
      <w:pPr>
        <w:pStyle w:val="Tekstpodstawowy"/>
        <w:numPr>
          <w:ilvl w:val="1"/>
          <w:numId w:val="33"/>
        </w:numPr>
      </w:pPr>
      <w:r w:rsidRPr="00F715BC">
        <w:t xml:space="preserve">Pobór prądu nadajnika w stanie uśpienia wynosi 6 </w:t>
      </w:r>
      <w:proofErr w:type="spellStart"/>
      <w:r>
        <w:t>mA</w:t>
      </w:r>
      <w:proofErr w:type="spellEnd"/>
      <w:r>
        <w:t>.</w:t>
      </w:r>
    </w:p>
    <w:p w14:paraId="7D478A72" w14:textId="72EFBF34" w:rsidR="00380FEE" w:rsidRDefault="00380FEE" w:rsidP="007703F2">
      <w:pPr>
        <w:pStyle w:val="Tekstpodstawowy"/>
        <w:numPr>
          <w:ilvl w:val="1"/>
          <w:numId w:val="33"/>
        </w:numPr>
      </w:pPr>
      <w:r w:rsidRPr="00380FEE">
        <w:t>Sędzia prowadzi 8 meczy w miesiącu.</w:t>
      </w:r>
    </w:p>
    <w:p w14:paraId="459E904C" w14:textId="707BA29D" w:rsidR="00380FEE" w:rsidRPr="007703F2" w:rsidRDefault="00380FEE" w:rsidP="007703F2">
      <w:pPr>
        <w:pStyle w:val="Tekstpodstawowy"/>
        <w:numPr>
          <w:ilvl w:val="1"/>
          <w:numId w:val="33"/>
        </w:numPr>
      </w:pPr>
      <w:r w:rsidRPr="00380FEE">
        <w:t>Samorozładowanie baterii wynosi 2% ich pojemności miesięcznie.</w:t>
      </w:r>
    </w:p>
    <w:p w14:paraId="415CC546" w14:textId="6C6DC02B" w:rsidR="007703F2" w:rsidRPr="007703F2" w:rsidRDefault="007703F2" w:rsidP="007703F2">
      <w:pPr>
        <w:pStyle w:val="Tekstpodstawowy"/>
        <w:numPr>
          <w:ilvl w:val="0"/>
          <w:numId w:val="33"/>
        </w:numPr>
      </w:pPr>
      <w:r w:rsidRPr="007703F2">
        <w:rPr>
          <w:b/>
          <w:bCs/>
        </w:rPr>
        <w:t xml:space="preserve">Obliczenie </w:t>
      </w:r>
      <w:r w:rsidR="004851E5">
        <w:rPr>
          <w:b/>
          <w:bCs/>
        </w:rPr>
        <w:t>zużycia prądu podczas meczu</w:t>
      </w:r>
      <w:r w:rsidRPr="007703F2">
        <w:rPr>
          <w:b/>
          <w:bCs/>
        </w:rPr>
        <w:t>:</w:t>
      </w:r>
    </w:p>
    <w:p w14:paraId="4258C5ED" w14:textId="77777777" w:rsidR="00453DF2" w:rsidRDefault="00453DF2" w:rsidP="007703F2">
      <w:pPr>
        <w:pStyle w:val="Tekstpodstawowy"/>
        <w:numPr>
          <w:ilvl w:val="1"/>
          <w:numId w:val="33"/>
        </w:numPr>
      </w:pPr>
      <w:r w:rsidRPr="00453DF2">
        <w:t>Całkowity czas aktywnego nadawania w sekundach pomnożony przez pobór prądu w stanie aktywnym daje zużycie prądu podczas aktywacji.</w:t>
      </w:r>
    </w:p>
    <w:p w14:paraId="0043076D" w14:textId="77777777" w:rsidR="00453DF2" w:rsidRDefault="00453DF2" w:rsidP="007703F2">
      <w:pPr>
        <w:pStyle w:val="Tekstpodstawowy"/>
        <w:numPr>
          <w:ilvl w:val="1"/>
          <w:numId w:val="33"/>
        </w:numPr>
      </w:pPr>
      <w:r w:rsidRPr="00453DF2">
        <w:lastRenderedPageBreak/>
        <w:t>Całkowity czas meczu w sekundach minus czas aktywacji, pomnożony przez pobór prądu w stanie uśpienia, daje zużycie prądu w stanie uśpienia.</w:t>
      </w:r>
    </w:p>
    <w:p w14:paraId="7DDFC97A" w14:textId="20861BA7" w:rsidR="007703F2" w:rsidRDefault="00453DF2" w:rsidP="007703F2">
      <w:pPr>
        <w:pStyle w:val="Tekstpodstawowy"/>
        <w:numPr>
          <w:ilvl w:val="1"/>
          <w:numId w:val="33"/>
        </w:numPr>
      </w:pPr>
      <w:r>
        <w:t xml:space="preserve">Suma obu wartości daje całkowite zużycie prądu podczas meczu w </w:t>
      </w:r>
      <w:proofErr w:type="spellStart"/>
      <w:r>
        <w:t>mAh</w:t>
      </w:r>
      <w:proofErr w:type="spellEnd"/>
      <w:r>
        <w:t>.</w:t>
      </w:r>
    </w:p>
    <w:p w14:paraId="436ECD2A" w14:textId="4FC414B9" w:rsidR="00453DF2" w:rsidRPr="002773CF" w:rsidRDefault="00943025" w:rsidP="00943025">
      <w:pPr>
        <w:pStyle w:val="Tekstpodstawowy"/>
        <w:numPr>
          <w:ilvl w:val="0"/>
          <w:numId w:val="33"/>
        </w:numPr>
        <w:rPr>
          <w:b/>
          <w:bCs/>
        </w:rPr>
      </w:pPr>
      <w:r w:rsidRPr="002773CF">
        <w:rPr>
          <w:b/>
          <w:bCs/>
        </w:rPr>
        <w:t>Obliczenie miesięcznego zużycia prądu:</w:t>
      </w:r>
    </w:p>
    <w:p w14:paraId="49FE2EA6" w14:textId="086905B9" w:rsidR="00943025" w:rsidRDefault="00B65039" w:rsidP="00943025">
      <w:pPr>
        <w:pStyle w:val="Tekstpodstawowy"/>
        <w:numPr>
          <w:ilvl w:val="0"/>
          <w:numId w:val="37"/>
        </w:numPr>
      </w:pPr>
      <w:r w:rsidRPr="00B65039">
        <w:t>Całkowite zużycie prądu podczas jednego meczu pomnożone przez liczbę meczy w miesiącu daje miesięczne zużycie prądu przez nadajnik.</w:t>
      </w:r>
    </w:p>
    <w:p w14:paraId="4D27E69C" w14:textId="3BE047B7" w:rsidR="00943025" w:rsidRPr="002773CF" w:rsidRDefault="00B65039" w:rsidP="00B65039">
      <w:pPr>
        <w:pStyle w:val="Tekstpodstawowy"/>
        <w:numPr>
          <w:ilvl w:val="0"/>
          <w:numId w:val="33"/>
        </w:numPr>
        <w:rPr>
          <w:b/>
          <w:bCs/>
        </w:rPr>
      </w:pPr>
      <w:r w:rsidRPr="002773CF">
        <w:rPr>
          <w:b/>
          <w:bCs/>
        </w:rPr>
        <w:t>Obliczenie samorozładowania baterii:</w:t>
      </w:r>
    </w:p>
    <w:p w14:paraId="00121176" w14:textId="4E95F6E0" w:rsidR="00B65039" w:rsidRDefault="00B65039" w:rsidP="00B65039">
      <w:pPr>
        <w:pStyle w:val="Tekstpodstawowy"/>
        <w:numPr>
          <w:ilvl w:val="0"/>
          <w:numId w:val="37"/>
        </w:numPr>
      </w:pPr>
      <w:r w:rsidRPr="00B65039">
        <w:t>Procent samorozładowania pomnożony przez całkowitą pojemność baterii daje miesięczną stratę na samorozładowanie.</w:t>
      </w:r>
    </w:p>
    <w:p w14:paraId="51B4A5B9" w14:textId="115000E4" w:rsidR="00B65039" w:rsidRPr="002773CF" w:rsidRDefault="00B65039" w:rsidP="00B65039">
      <w:pPr>
        <w:pStyle w:val="Tekstpodstawowy"/>
        <w:numPr>
          <w:ilvl w:val="0"/>
          <w:numId w:val="33"/>
        </w:numPr>
        <w:rPr>
          <w:b/>
          <w:bCs/>
        </w:rPr>
      </w:pPr>
      <w:r w:rsidRPr="002773CF">
        <w:rPr>
          <w:b/>
          <w:bCs/>
        </w:rPr>
        <w:t>Łączne miesięczne zużycie energii:</w:t>
      </w:r>
    </w:p>
    <w:p w14:paraId="17C9492D" w14:textId="36B33C48" w:rsidR="00B65039" w:rsidRDefault="00B65039" w:rsidP="00B65039">
      <w:pPr>
        <w:pStyle w:val="Tekstpodstawowy"/>
        <w:numPr>
          <w:ilvl w:val="0"/>
          <w:numId w:val="37"/>
        </w:numPr>
      </w:pPr>
      <w:r w:rsidRPr="00B65039">
        <w:t>Suma miesięcznego zużycia prądu przez nadajnik i miesięcznej straty na samorozładowanie daje łączne miesięczne zużycie energii.</w:t>
      </w:r>
    </w:p>
    <w:p w14:paraId="7E1B65A7" w14:textId="42F528F8" w:rsidR="00B65039" w:rsidRPr="002773CF" w:rsidRDefault="00B65039" w:rsidP="00B65039">
      <w:pPr>
        <w:pStyle w:val="Tekstpodstawowy"/>
        <w:numPr>
          <w:ilvl w:val="0"/>
          <w:numId w:val="33"/>
        </w:numPr>
        <w:rPr>
          <w:b/>
          <w:bCs/>
        </w:rPr>
      </w:pPr>
      <w:r w:rsidRPr="002773CF">
        <w:rPr>
          <w:b/>
          <w:bCs/>
        </w:rPr>
        <w:t>Obliczenie żywotności baterii:</w:t>
      </w:r>
    </w:p>
    <w:p w14:paraId="529598B3" w14:textId="035D4EA2" w:rsidR="00B65039" w:rsidRDefault="00B65039" w:rsidP="00B65039">
      <w:pPr>
        <w:pStyle w:val="Tekstpodstawowy"/>
        <w:numPr>
          <w:ilvl w:val="0"/>
          <w:numId w:val="37"/>
        </w:numPr>
      </w:pPr>
      <w:r w:rsidRPr="00B65039">
        <w:t>Całkowita pojemność baterii podzielona przez łączne miesięczne zużycie energii daje czas życia baterii w miesiącach.</w:t>
      </w:r>
    </w:p>
    <w:p w14:paraId="2E962B84" w14:textId="7ABBE20A" w:rsidR="00B65039" w:rsidRPr="002773CF" w:rsidRDefault="00B65039" w:rsidP="00B65039">
      <w:pPr>
        <w:pStyle w:val="Tekstpodstawowy"/>
        <w:numPr>
          <w:ilvl w:val="0"/>
          <w:numId w:val="33"/>
        </w:numPr>
        <w:rPr>
          <w:b/>
          <w:bCs/>
        </w:rPr>
      </w:pPr>
      <w:r w:rsidRPr="002773CF">
        <w:rPr>
          <w:b/>
          <w:bCs/>
        </w:rPr>
        <w:t>Obliczenie liczby meczy na jednym zestawie baterii:</w:t>
      </w:r>
    </w:p>
    <w:p w14:paraId="468FC52A" w14:textId="0E23534C" w:rsidR="00B65039" w:rsidRPr="007703F2" w:rsidRDefault="002773CF" w:rsidP="00B65039">
      <w:pPr>
        <w:pStyle w:val="Tekstpodstawowy"/>
        <w:numPr>
          <w:ilvl w:val="0"/>
          <w:numId w:val="37"/>
        </w:numPr>
      </w:pPr>
      <w:r w:rsidRPr="002773CF">
        <w:t>Czas życia baterii w miesiącach pomnożony przez liczbę meczy w miesiącu daje całkowitą liczbę meczy, które można przeprowadzić na jednym zestawie baterii.</w:t>
      </w:r>
    </w:p>
    <w:p w14:paraId="0D414536" w14:textId="77777777" w:rsidR="007703F2" w:rsidRPr="007703F2" w:rsidRDefault="007703F2" w:rsidP="007703F2">
      <w:pPr>
        <w:pStyle w:val="Tekstpodstawowy"/>
        <w:numPr>
          <w:ilvl w:val="0"/>
          <w:numId w:val="33"/>
        </w:numPr>
      </w:pPr>
      <w:r w:rsidRPr="007703F2">
        <w:rPr>
          <w:b/>
          <w:bCs/>
        </w:rPr>
        <w:t>Wnioski i Implikacje:</w:t>
      </w:r>
    </w:p>
    <w:p w14:paraId="133837DE" w14:textId="77777777" w:rsidR="0012301A" w:rsidRDefault="0012301A" w:rsidP="00143D81">
      <w:pPr>
        <w:pStyle w:val="Tekstpodstawowy"/>
        <w:numPr>
          <w:ilvl w:val="1"/>
          <w:numId w:val="42"/>
        </w:numPr>
      </w:pPr>
      <w:r w:rsidRPr="0012301A">
        <w:t xml:space="preserve">Zużycie prądu przez nadajnik podczas jednego meczu wynosi około 12.097 </w:t>
      </w:r>
      <w:proofErr w:type="spellStart"/>
      <w:r w:rsidRPr="0012301A">
        <w:t>mAh</w:t>
      </w:r>
      <w:proofErr w:type="spellEnd"/>
      <w:r w:rsidRPr="0012301A">
        <w:t>.</w:t>
      </w:r>
    </w:p>
    <w:p w14:paraId="718EBF0C" w14:textId="0B83E64E" w:rsidR="0012301A" w:rsidRDefault="0012301A" w:rsidP="00143D81">
      <w:pPr>
        <w:pStyle w:val="Tekstpodstawowy"/>
        <w:numPr>
          <w:ilvl w:val="1"/>
          <w:numId w:val="42"/>
        </w:numPr>
      </w:pPr>
      <w:r w:rsidRPr="0012301A">
        <w:t xml:space="preserve">Miesięczne zużycie prądu przez nadajnik to około 96.778 </w:t>
      </w:r>
      <w:proofErr w:type="spellStart"/>
      <w:r w:rsidRPr="0012301A">
        <w:t>mAh</w:t>
      </w:r>
      <w:proofErr w:type="spellEnd"/>
      <w:r w:rsidRPr="0012301A">
        <w:t>.</w:t>
      </w:r>
    </w:p>
    <w:p w14:paraId="4460F5A7" w14:textId="12DF6828" w:rsidR="0012301A" w:rsidRDefault="0012301A" w:rsidP="00143D81">
      <w:pPr>
        <w:pStyle w:val="Tekstpodstawowy"/>
        <w:numPr>
          <w:ilvl w:val="1"/>
          <w:numId w:val="42"/>
        </w:numPr>
      </w:pPr>
      <w:r w:rsidRPr="0012301A">
        <w:t xml:space="preserve">Miesięczne samorozładowanie baterii wynosi 54 </w:t>
      </w:r>
      <w:proofErr w:type="spellStart"/>
      <w:r w:rsidRPr="0012301A">
        <w:t>mAh</w:t>
      </w:r>
      <w:proofErr w:type="spellEnd"/>
      <w:r w:rsidRPr="0012301A">
        <w:t>.</w:t>
      </w:r>
    </w:p>
    <w:p w14:paraId="0EE4E261" w14:textId="576DA6F6" w:rsidR="0012301A" w:rsidRDefault="000B0719" w:rsidP="00143D81">
      <w:pPr>
        <w:pStyle w:val="Tekstpodstawowy"/>
        <w:numPr>
          <w:ilvl w:val="1"/>
          <w:numId w:val="42"/>
        </w:numPr>
      </w:pPr>
      <w:r w:rsidRPr="000B0719">
        <w:t xml:space="preserve">Łączne miesięczne zużycie energii z uwzględnieniem samorozładowania to około 150.778 </w:t>
      </w:r>
      <w:proofErr w:type="spellStart"/>
      <w:r w:rsidRPr="000B0719">
        <w:t>mAh</w:t>
      </w:r>
      <w:proofErr w:type="spellEnd"/>
      <w:r w:rsidRPr="000B0719">
        <w:t>.</w:t>
      </w:r>
    </w:p>
    <w:p w14:paraId="4F2A5CFA" w14:textId="281EBBFF" w:rsidR="000B0719" w:rsidRDefault="000B0719" w:rsidP="00143D81">
      <w:pPr>
        <w:pStyle w:val="Tekstpodstawowy"/>
        <w:numPr>
          <w:ilvl w:val="1"/>
          <w:numId w:val="42"/>
        </w:numPr>
      </w:pPr>
      <w:r w:rsidRPr="000B0719">
        <w:t>Łączny czas życia baterii przy takim zużyciu wynosi około 1</w:t>
      </w:r>
      <w:r w:rsidR="00422E47">
        <w:t xml:space="preserve">8 </w:t>
      </w:r>
      <w:r w:rsidRPr="000B0719">
        <w:t>miesięcy.</w:t>
      </w:r>
    </w:p>
    <w:p w14:paraId="681AC10E" w14:textId="381C9111" w:rsidR="000B0719" w:rsidRDefault="000B0719" w:rsidP="00143D81">
      <w:pPr>
        <w:pStyle w:val="Tekstpodstawowy"/>
        <w:numPr>
          <w:ilvl w:val="1"/>
          <w:numId w:val="42"/>
        </w:numPr>
      </w:pPr>
      <w:r w:rsidRPr="000B0719">
        <w:t>Oznacza to, że na jednym zestawie baterii można przeprowadzić około 143 meczy piłkarskich</w:t>
      </w:r>
      <w:r>
        <w:t>.</w:t>
      </w:r>
    </w:p>
    <w:p w14:paraId="7049296B" w14:textId="77777777" w:rsidR="001D6D8E" w:rsidRDefault="001D6D8E" w:rsidP="001D6D8E">
      <w:pPr>
        <w:pStyle w:val="Tekstpodstawowy"/>
      </w:pPr>
    </w:p>
    <w:p w14:paraId="044407B6" w14:textId="77777777" w:rsidR="001D6D8E" w:rsidRPr="007703F2" w:rsidRDefault="001D6D8E" w:rsidP="001D6D8E">
      <w:pPr>
        <w:pStyle w:val="Tekstpodstawowy"/>
      </w:pPr>
    </w:p>
    <w:p w14:paraId="5C5FA8B5" w14:textId="507110ED" w:rsidR="007703F2" w:rsidRPr="007703F2" w:rsidRDefault="007703F2" w:rsidP="00C56705">
      <w:pPr>
        <w:pStyle w:val="Tekstpodstawowy"/>
      </w:pPr>
      <w:r w:rsidRPr="007703F2">
        <w:rPr>
          <w:b/>
          <w:bCs/>
        </w:rPr>
        <w:lastRenderedPageBreak/>
        <w:t>Podsumowanie</w:t>
      </w:r>
    </w:p>
    <w:p w14:paraId="5CD75415" w14:textId="0EDC0A0A" w:rsidR="00257B43" w:rsidRDefault="007703F2" w:rsidP="0099446C">
      <w:pPr>
        <w:pStyle w:val="Tekstpodstawowy"/>
      </w:pPr>
      <w:r w:rsidRPr="007703F2">
        <w:t>Analiza wskazuje na wysoką efektywność energetyczną nadajnika, co zapewnia długą żywotność baterii i niezawodność urządzenia w trakcie rozgrywek, nawet w przypadku dłuższych meczów z przerwami i czasem dodatkowym. Długotrwałe działanie nadajnika bez konieczności częstej wymiany baterii jest kluczowe dla efektywności i praktyczności urządzeń stosowanych w sporcie.</w:t>
      </w:r>
    </w:p>
    <w:p w14:paraId="209AD1B5" w14:textId="77777777" w:rsidR="0099446C" w:rsidRPr="0099446C" w:rsidRDefault="0099446C" w:rsidP="0099446C">
      <w:pPr>
        <w:pStyle w:val="Tekstpodstawowy"/>
        <w:rPr>
          <w:szCs w:val="24"/>
        </w:rPr>
      </w:pPr>
    </w:p>
    <w:p w14:paraId="4FF987F8" w14:textId="76E4717B" w:rsidR="007703F2" w:rsidRDefault="009369DC" w:rsidP="0099446C">
      <w:pPr>
        <w:pStyle w:val="Tekstpodstawowy"/>
      </w:pPr>
      <w:r>
        <w:rPr>
          <w:noProof/>
        </w:rPr>
        <w:drawing>
          <wp:inline distT="0" distB="0" distL="0" distR="0" wp14:anchorId="0F35906D" wp14:editId="6B123DE3">
            <wp:extent cx="5747385" cy="3828415"/>
            <wp:effectExtent l="0" t="0" r="5715" b="635"/>
            <wp:docPr id="148902094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7385" cy="3828415"/>
                    </a:xfrm>
                    <a:prstGeom prst="rect">
                      <a:avLst/>
                    </a:prstGeom>
                    <a:noFill/>
                    <a:ln>
                      <a:noFill/>
                    </a:ln>
                  </pic:spPr>
                </pic:pic>
              </a:graphicData>
            </a:graphic>
          </wp:inline>
        </w:drawing>
      </w:r>
    </w:p>
    <w:p w14:paraId="2EB4F497" w14:textId="6D35D650" w:rsidR="007703F2" w:rsidRDefault="007703F2" w:rsidP="0099446C">
      <w:pPr>
        <w:pStyle w:val="Legenda"/>
        <w:jc w:val="center"/>
        <w:rPr>
          <w:color w:val="auto"/>
        </w:rPr>
      </w:pPr>
      <w:r w:rsidRPr="723AF852">
        <w:rPr>
          <w:b/>
          <w:bCs/>
          <w:color w:val="auto"/>
        </w:rPr>
        <w:t xml:space="preserve">Rys. </w:t>
      </w:r>
      <w:r w:rsidRPr="723AF852">
        <w:rPr>
          <w:b/>
          <w:bCs/>
          <w:color w:val="auto"/>
        </w:rPr>
        <w:fldChar w:fldCharType="begin"/>
      </w:r>
      <w:r w:rsidRPr="723AF852">
        <w:rPr>
          <w:b/>
          <w:bCs/>
          <w:color w:val="auto"/>
        </w:rPr>
        <w:instrText xml:space="preserve"> SEQ Rys. \* ARABIC </w:instrText>
      </w:r>
      <w:r w:rsidRPr="723AF852">
        <w:rPr>
          <w:b/>
          <w:bCs/>
          <w:color w:val="auto"/>
        </w:rPr>
        <w:fldChar w:fldCharType="separate"/>
      </w:r>
      <w:r w:rsidR="00230785" w:rsidRPr="723AF852">
        <w:rPr>
          <w:b/>
          <w:bCs/>
          <w:noProof/>
          <w:color w:val="auto"/>
        </w:rPr>
        <w:t>22</w:t>
      </w:r>
      <w:r w:rsidRPr="723AF852">
        <w:rPr>
          <w:b/>
          <w:bCs/>
          <w:color w:val="auto"/>
        </w:rPr>
        <w:fldChar w:fldCharType="end"/>
      </w:r>
      <w:r w:rsidRPr="723AF852">
        <w:rPr>
          <w:color w:val="auto"/>
        </w:rPr>
        <w:t xml:space="preserve"> </w:t>
      </w:r>
      <w:commentRangeStart w:id="29"/>
      <w:r w:rsidRPr="723AF852">
        <w:rPr>
          <w:color w:val="auto"/>
        </w:rPr>
        <w:t xml:space="preserve">Wykres </w:t>
      </w:r>
      <w:commentRangeEnd w:id="29"/>
      <w:r>
        <w:commentReference w:id="29"/>
      </w:r>
      <w:r w:rsidRPr="723AF852">
        <w:rPr>
          <w:color w:val="auto"/>
        </w:rPr>
        <w:t>poboru prądu w czasie nadajnika</w:t>
      </w:r>
    </w:p>
    <w:p w14:paraId="50C27409" w14:textId="77777777" w:rsidR="0099446C" w:rsidRPr="0099446C" w:rsidRDefault="0099446C" w:rsidP="0099446C"/>
    <w:p w14:paraId="5EA63B90" w14:textId="0C479A4C" w:rsidR="00DC743D" w:rsidRDefault="00FF6409" w:rsidP="00DC743D">
      <w:pPr>
        <w:pStyle w:val="Nagwek3"/>
        <w:rPr>
          <w:noProof/>
        </w:rPr>
      </w:pPr>
      <w:bookmarkStart w:id="30" w:name="_Toc155225830"/>
      <w:r>
        <w:rPr>
          <w:noProof/>
        </w:rPr>
        <w:t>Analiza poboru prądu odbiornika</w:t>
      </w:r>
      <w:bookmarkEnd w:id="30"/>
    </w:p>
    <w:p w14:paraId="6DB13C53" w14:textId="0B087D4A" w:rsidR="00DC743D" w:rsidRPr="00DC743D" w:rsidRDefault="00DC743D" w:rsidP="0098378D">
      <w:pPr>
        <w:pStyle w:val="Tekstpodstawowy"/>
      </w:pPr>
      <w:r>
        <w:t xml:space="preserve">Analizę poboru prądu </w:t>
      </w:r>
      <w:r w:rsidR="00834629">
        <w:t>odbiornika przeprowadzono w analogiczny sposób do nadajnika</w:t>
      </w:r>
      <w:r w:rsidR="0098378D">
        <w:t>:</w:t>
      </w:r>
    </w:p>
    <w:p w14:paraId="00B42A2E" w14:textId="553DA01D" w:rsidR="00230785" w:rsidRPr="007703F2" w:rsidRDefault="000C17FB" w:rsidP="00230785">
      <w:pPr>
        <w:pStyle w:val="Tekstpodstawowy"/>
        <w:numPr>
          <w:ilvl w:val="0"/>
          <w:numId w:val="35"/>
        </w:numPr>
      </w:pPr>
      <w:r>
        <w:rPr>
          <w:b/>
          <w:bCs/>
        </w:rPr>
        <w:t>Zużycie prądu podczas meczu</w:t>
      </w:r>
      <w:r w:rsidR="00230785" w:rsidRPr="007703F2">
        <w:rPr>
          <w:b/>
          <w:bCs/>
        </w:rPr>
        <w:t>:</w:t>
      </w:r>
    </w:p>
    <w:p w14:paraId="1AC2C4C3" w14:textId="0965992D" w:rsidR="00230785" w:rsidRDefault="00412227" w:rsidP="00143D81">
      <w:pPr>
        <w:pStyle w:val="Tekstpodstawowy"/>
        <w:numPr>
          <w:ilvl w:val="1"/>
          <w:numId w:val="43"/>
        </w:numPr>
      </w:pPr>
      <w:r w:rsidRPr="00412227">
        <w:t>W stanie odbierania</w:t>
      </w:r>
      <w:r w:rsidR="00B323E7">
        <w:t xml:space="preserve"> sygnału</w:t>
      </w:r>
      <w:r w:rsidRPr="00412227">
        <w:t xml:space="preserve"> pobór prądu wynosi średnio </w:t>
      </w:r>
      <w:r>
        <w:t>30</w:t>
      </w:r>
      <w:r w:rsidR="00B323E7">
        <w:t xml:space="preserve"> </w:t>
      </w:r>
      <w:proofErr w:type="spellStart"/>
      <w:r w:rsidR="00B323E7">
        <w:t>m</w:t>
      </w:r>
      <w:r w:rsidRPr="00412227">
        <w:t>A</w:t>
      </w:r>
      <w:proofErr w:type="spellEnd"/>
      <w:r w:rsidRPr="00412227">
        <w:t xml:space="preserve">, a w stanie uśpienia 6 </w:t>
      </w:r>
      <w:proofErr w:type="spellStart"/>
      <w:r w:rsidR="00B323E7">
        <w:t>m</w:t>
      </w:r>
      <w:r w:rsidRPr="00412227">
        <w:t>A</w:t>
      </w:r>
      <w:proofErr w:type="spellEnd"/>
      <w:r w:rsidRPr="00412227">
        <w:t>.</w:t>
      </w:r>
    </w:p>
    <w:p w14:paraId="54EFFACF" w14:textId="241B41BF" w:rsidR="00B338DB" w:rsidRDefault="00746D30" w:rsidP="00143D81">
      <w:pPr>
        <w:pStyle w:val="Tekstpodstawowy"/>
        <w:numPr>
          <w:ilvl w:val="1"/>
          <w:numId w:val="43"/>
        </w:numPr>
      </w:pPr>
      <w:r w:rsidRPr="00746D30">
        <w:t xml:space="preserve">Łączne zużycie prądu przez odbiornik na jeden mecz wynosi zatem około 12.33 </w:t>
      </w:r>
      <w:proofErr w:type="spellStart"/>
      <w:r w:rsidRPr="00746D30">
        <w:t>mAh</w:t>
      </w:r>
      <w:proofErr w:type="spellEnd"/>
      <w:r w:rsidRPr="00746D30">
        <w:t>.</w:t>
      </w:r>
    </w:p>
    <w:p w14:paraId="5842BC36" w14:textId="77777777" w:rsidR="0099446C" w:rsidRDefault="0099446C" w:rsidP="0099446C">
      <w:pPr>
        <w:pStyle w:val="Tekstpodstawowy"/>
        <w:ind w:left="1440" w:firstLine="0"/>
      </w:pPr>
    </w:p>
    <w:p w14:paraId="62B742EA" w14:textId="77777777" w:rsidR="0099446C" w:rsidRPr="007703F2" w:rsidRDefault="0099446C" w:rsidP="0099446C">
      <w:pPr>
        <w:pStyle w:val="Tekstpodstawowy"/>
        <w:ind w:left="1440" w:firstLine="0"/>
      </w:pPr>
    </w:p>
    <w:p w14:paraId="3D031A19" w14:textId="7C8B50DD" w:rsidR="00230785" w:rsidRPr="007703F2" w:rsidRDefault="00746D30" w:rsidP="00230785">
      <w:pPr>
        <w:pStyle w:val="Tekstpodstawowy"/>
        <w:numPr>
          <w:ilvl w:val="0"/>
          <w:numId w:val="35"/>
        </w:numPr>
      </w:pPr>
      <w:r>
        <w:rPr>
          <w:b/>
          <w:bCs/>
        </w:rPr>
        <w:lastRenderedPageBreak/>
        <w:t>Miesięczne zużycie prądu</w:t>
      </w:r>
      <w:r w:rsidR="00230785" w:rsidRPr="007703F2">
        <w:rPr>
          <w:b/>
          <w:bCs/>
        </w:rPr>
        <w:t>:</w:t>
      </w:r>
    </w:p>
    <w:p w14:paraId="1892FE8C" w14:textId="79507346" w:rsidR="00D26054" w:rsidRPr="007703F2" w:rsidRDefault="00C162B1" w:rsidP="0098378D">
      <w:pPr>
        <w:pStyle w:val="Tekstpodstawowy"/>
        <w:numPr>
          <w:ilvl w:val="1"/>
          <w:numId w:val="44"/>
        </w:numPr>
      </w:pPr>
      <w:r w:rsidRPr="00C162B1">
        <w:t xml:space="preserve">Przy 8 meczach w miesiącu, łączne miesięczne zużycie prądu przez odbiornik wynosi około 98.67 </w:t>
      </w:r>
      <w:proofErr w:type="spellStart"/>
      <w:r w:rsidRPr="00C162B1">
        <w:t>mAh</w:t>
      </w:r>
      <w:proofErr w:type="spellEnd"/>
      <w:r w:rsidRPr="00C162B1">
        <w:t>.</w:t>
      </w:r>
    </w:p>
    <w:p w14:paraId="74BB1280" w14:textId="539B40A6" w:rsidR="00230785" w:rsidRPr="007703F2" w:rsidRDefault="00C162B1" w:rsidP="007067A8">
      <w:pPr>
        <w:pStyle w:val="Tekstpodstawowy"/>
        <w:numPr>
          <w:ilvl w:val="0"/>
          <w:numId w:val="35"/>
        </w:numPr>
      </w:pPr>
      <w:r>
        <w:rPr>
          <w:b/>
          <w:bCs/>
        </w:rPr>
        <w:t>Samorozładowanie baterii</w:t>
      </w:r>
      <w:r w:rsidR="00230785" w:rsidRPr="007703F2">
        <w:rPr>
          <w:b/>
          <w:bCs/>
        </w:rPr>
        <w:t>:</w:t>
      </w:r>
    </w:p>
    <w:p w14:paraId="470CA50A" w14:textId="1C91FEAD" w:rsidR="001A2788" w:rsidRPr="007703F2" w:rsidRDefault="003460F4" w:rsidP="00143D81">
      <w:pPr>
        <w:pStyle w:val="Tekstpodstawowy"/>
        <w:numPr>
          <w:ilvl w:val="1"/>
          <w:numId w:val="45"/>
        </w:numPr>
      </w:pPr>
      <w:r w:rsidRPr="003460F4">
        <w:t xml:space="preserve">Miesięczne samorozładowanie dla baterii o pojemności 2700 </w:t>
      </w:r>
      <w:proofErr w:type="spellStart"/>
      <w:r w:rsidRPr="003460F4">
        <w:t>mAh</w:t>
      </w:r>
      <w:proofErr w:type="spellEnd"/>
      <w:r w:rsidRPr="003460F4">
        <w:t xml:space="preserve"> wynosi 2%, czyli 54 </w:t>
      </w:r>
      <w:proofErr w:type="spellStart"/>
      <w:r w:rsidRPr="003460F4">
        <w:t>mAh</w:t>
      </w:r>
      <w:proofErr w:type="spellEnd"/>
      <w:r w:rsidRPr="003460F4">
        <w:t>.</w:t>
      </w:r>
    </w:p>
    <w:p w14:paraId="004CD5B1" w14:textId="41E49BFD" w:rsidR="00230785" w:rsidRPr="007703F2" w:rsidRDefault="009605A3" w:rsidP="007067A8">
      <w:pPr>
        <w:pStyle w:val="Tekstpodstawowy"/>
        <w:numPr>
          <w:ilvl w:val="0"/>
          <w:numId w:val="35"/>
        </w:numPr>
      </w:pPr>
      <w:r>
        <w:rPr>
          <w:b/>
          <w:bCs/>
        </w:rPr>
        <w:t>Łączne miesięczne zużycie energii</w:t>
      </w:r>
      <w:r w:rsidR="00230785" w:rsidRPr="007703F2">
        <w:rPr>
          <w:b/>
          <w:bCs/>
        </w:rPr>
        <w:t>:</w:t>
      </w:r>
    </w:p>
    <w:p w14:paraId="1EAEA592" w14:textId="78B40201" w:rsidR="00230785" w:rsidRPr="007703F2" w:rsidRDefault="009605A3" w:rsidP="00143D81">
      <w:pPr>
        <w:pStyle w:val="Tekstpodstawowy"/>
        <w:numPr>
          <w:ilvl w:val="1"/>
          <w:numId w:val="46"/>
        </w:numPr>
      </w:pPr>
      <w:r w:rsidRPr="009605A3">
        <w:t xml:space="preserve">Łącząc zużycie prądu przez odbiornik i samorozładowanie baterii, otrzymujemy całkowite miesięczne zużycie na poziomie około 152.67 </w:t>
      </w:r>
      <w:proofErr w:type="spellStart"/>
      <w:r w:rsidRPr="009605A3">
        <w:t>mAh</w:t>
      </w:r>
      <w:proofErr w:type="spellEnd"/>
      <w:r w:rsidRPr="009605A3">
        <w:t>.</w:t>
      </w:r>
    </w:p>
    <w:p w14:paraId="674AD732" w14:textId="00683C67" w:rsidR="007067A8" w:rsidRDefault="00A2210A" w:rsidP="00A2210A">
      <w:pPr>
        <w:pStyle w:val="Tekstpodstawowy"/>
        <w:numPr>
          <w:ilvl w:val="0"/>
          <w:numId w:val="35"/>
        </w:numPr>
        <w:rPr>
          <w:b/>
          <w:bCs/>
        </w:rPr>
      </w:pPr>
      <w:r w:rsidRPr="00A2210A">
        <w:rPr>
          <w:b/>
          <w:bCs/>
        </w:rPr>
        <w:t>Żywotność baterii</w:t>
      </w:r>
    </w:p>
    <w:p w14:paraId="2A042AF9" w14:textId="1EE82FF3" w:rsidR="00A2210A" w:rsidRDefault="00123BEE" w:rsidP="00A2210A">
      <w:pPr>
        <w:pStyle w:val="Tekstpodstawowy"/>
        <w:numPr>
          <w:ilvl w:val="0"/>
          <w:numId w:val="37"/>
        </w:numPr>
      </w:pPr>
      <w:r w:rsidRPr="00123BEE">
        <w:t>Dzieląc całkowitą pojemność baterii przez łączne miesięczne zużycie energii, otrzymujemy czas życia baterii wynoszący około 17</w:t>
      </w:r>
      <w:r w:rsidR="00F91B45">
        <w:t xml:space="preserve"> i pół miesiąca</w:t>
      </w:r>
      <w:r w:rsidRPr="00123BEE">
        <w:t>.</w:t>
      </w:r>
    </w:p>
    <w:p w14:paraId="5A9B4493" w14:textId="095800EA" w:rsidR="00123BEE" w:rsidRPr="009605A3" w:rsidRDefault="00591388" w:rsidP="00123BEE">
      <w:pPr>
        <w:pStyle w:val="Tekstpodstawowy"/>
        <w:numPr>
          <w:ilvl w:val="0"/>
          <w:numId w:val="35"/>
        </w:numPr>
        <w:rPr>
          <w:b/>
          <w:bCs/>
        </w:rPr>
      </w:pPr>
      <w:r w:rsidRPr="009605A3">
        <w:rPr>
          <w:b/>
          <w:bCs/>
        </w:rPr>
        <w:t>Liczba meczów na jednym zestawie baterii:</w:t>
      </w:r>
    </w:p>
    <w:p w14:paraId="5E427665" w14:textId="59F936F4" w:rsidR="00591388" w:rsidRDefault="00591388" w:rsidP="00591388">
      <w:pPr>
        <w:pStyle w:val="Tekstpodstawowy"/>
        <w:numPr>
          <w:ilvl w:val="1"/>
          <w:numId w:val="47"/>
        </w:numPr>
      </w:pPr>
      <w:r w:rsidRPr="00591388">
        <w:t>Mnożąc czas życia baterii przez liczbę meczów w miesiącu, szacujemy, że na jednym zestawie baterii można przeprowadzić około 141 meczów piłkarskich.</w:t>
      </w:r>
    </w:p>
    <w:p w14:paraId="0A1DA1F3" w14:textId="77777777" w:rsidR="00F91B45" w:rsidRPr="00123BEE" w:rsidRDefault="00F91B45" w:rsidP="00F91B45">
      <w:pPr>
        <w:pStyle w:val="Tekstpodstawowy"/>
        <w:ind w:left="1440" w:firstLine="0"/>
      </w:pPr>
    </w:p>
    <w:p w14:paraId="3A459CC3" w14:textId="1CA343BE" w:rsidR="00230785" w:rsidRPr="007703F2" w:rsidRDefault="00230785" w:rsidP="00C56705">
      <w:pPr>
        <w:pStyle w:val="Tekstpodstawowy"/>
      </w:pPr>
      <w:r w:rsidRPr="007703F2">
        <w:rPr>
          <w:b/>
          <w:bCs/>
        </w:rPr>
        <w:t>Podsumowanie</w:t>
      </w:r>
    </w:p>
    <w:p w14:paraId="34EFC42E" w14:textId="01D2DEDD" w:rsidR="00B70C73" w:rsidRDefault="00230785" w:rsidP="00B70C73">
      <w:pPr>
        <w:pStyle w:val="Tekstpodstawowy"/>
      </w:pPr>
      <w:r w:rsidRPr="00230785">
        <w:t>Analiza wykazała, że odbiornik jest wysoce efektywny energetycznie, co zapewnia jego długą żywotność baterii i niezawodność działania w trakcie rozgrywek. Nawet przy zwiększonym czasie trwania meczu, długość pracy odbiornika na jednym zestawie baterii jest imponująca, co podkreśla jego praktyczność w kontekście sportowym.</w:t>
      </w:r>
    </w:p>
    <w:p w14:paraId="532AE168" w14:textId="5E1BFD46" w:rsidR="004103EA" w:rsidRDefault="004103EA" w:rsidP="004103EA">
      <w:pPr>
        <w:pStyle w:val="Tekstpodstawowy"/>
        <w:ind w:firstLine="0"/>
        <w:jc w:val="center"/>
      </w:pPr>
      <w:r>
        <w:rPr>
          <w:noProof/>
        </w:rPr>
        <w:lastRenderedPageBreak/>
        <w:drawing>
          <wp:inline distT="0" distB="0" distL="0" distR="0" wp14:anchorId="5EDFB687" wp14:editId="72D0486F">
            <wp:extent cx="5747385" cy="3828415"/>
            <wp:effectExtent l="0" t="0" r="5715" b="635"/>
            <wp:docPr id="1418898813"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47385" cy="3828415"/>
                    </a:xfrm>
                    <a:prstGeom prst="rect">
                      <a:avLst/>
                    </a:prstGeom>
                    <a:noFill/>
                    <a:ln>
                      <a:noFill/>
                    </a:ln>
                  </pic:spPr>
                </pic:pic>
              </a:graphicData>
            </a:graphic>
          </wp:inline>
        </w:drawing>
      </w:r>
    </w:p>
    <w:p w14:paraId="59A02E48" w14:textId="4A422FBD" w:rsidR="00A80DA3" w:rsidRDefault="00230785" w:rsidP="004B11A6">
      <w:pPr>
        <w:pStyle w:val="NormalnyWeb"/>
        <w:jc w:val="center"/>
        <w:rPr>
          <w:i/>
          <w:iCs/>
          <w:sz w:val="18"/>
          <w:szCs w:val="18"/>
        </w:rPr>
      </w:pPr>
      <w:r w:rsidRPr="00171AE1">
        <w:rPr>
          <w:b/>
          <w:bCs/>
          <w:i/>
          <w:iCs/>
          <w:sz w:val="18"/>
          <w:szCs w:val="18"/>
        </w:rPr>
        <w:t xml:space="preserve">Rys. </w:t>
      </w:r>
      <w:r w:rsidRPr="00171AE1">
        <w:rPr>
          <w:b/>
          <w:bCs/>
          <w:i/>
          <w:iCs/>
          <w:sz w:val="18"/>
          <w:szCs w:val="18"/>
        </w:rPr>
        <w:fldChar w:fldCharType="begin"/>
      </w:r>
      <w:r w:rsidRPr="00171AE1">
        <w:rPr>
          <w:b/>
          <w:bCs/>
          <w:i/>
          <w:iCs/>
          <w:sz w:val="18"/>
          <w:szCs w:val="18"/>
        </w:rPr>
        <w:instrText xml:space="preserve"> SEQ Rys. \* ARABIC </w:instrText>
      </w:r>
      <w:r w:rsidRPr="00171AE1">
        <w:rPr>
          <w:b/>
          <w:bCs/>
          <w:i/>
          <w:iCs/>
          <w:sz w:val="18"/>
          <w:szCs w:val="18"/>
        </w:rPr>
        <w:fldChar w:fldCharType="separate"/>
      </w:r>
      <w:r w:rsidRPr="00171AE1">
        <w:rPr>
          <w:b/>
          <w:bCs/>
          <w:i/>
          <w:iCs/>
          <w:noProof/>
          <w:sz w:val="18"/>
          <w:szCs w:val="18"/>
        </w:rPr>
        <w:t>23</w:t>
      </w:r>
      <w:r w:rsidRPr="00171AE1">
        <w:rPr>
          <w:b/>
          <w:bCs/>
          <w:i/>
          <w:iCs/>
          <w:sz w:val="18"/>
          <w:szCs w:val="18"/>
        </w:rPr>
        <w:fldChar w:fldCharType="end"/>
      </w:r>
      <w:r w:rsidRPr="00171AE1">
        <w:rPr>
          <w:i/>
          <w:iCs/>
          <w:sz w:val="18"/>
          <w:szCs w:val="18"/>
        </w:rPr>
        <w:t xml:space="preserve"> Wykres poboru prądu w czasie odbiornika</w:t>
      </w:r>
    </w:p>
    <w:p w14:paraId="4AB69806" w14:textId="77777777" w:rsidR="00E954A2" w:rsidRPr="004B11A6" w:rsidRDefault="00E954A2" w:rsidP="004B11A6">
      <w:pPr>
        <w:pStyle w:val="NormalnyWeb"/>
        <w:jc w:val="center"/>
      </w:pPr>
    </w:p>
    <w:p w14:paraId="3558CAAE" w14:textId="35AFF10B" w:rsidR="00113F49" w:rsidRDefault="00113F49" w:rsidP="00DA08DB">
      <w:pPr>
        <w:pStyle w:val="Tekstpodstawowy"/>
        <w:numPr>
          <w:ilvl w:val="2"/>
          <w:numId w:val="35"/>
        </w:numPr>
        <w:rPr>
          <w:b/>
          <w:bCs/>
          <w:noProof/>
          <w:sz w:val="28"/>
          <w:szCs w:val="28"/>
        </w:rPr>
      </w:pPr>
      <w:r w:rsidRPr="00113F49">
        <w:rPr>
          <w:b/>
          <w:bCs/>
          <w:noProof/>
          <w:sz w:val="28"/>
          <w:szCs w:val="28"/>
        </w:rPr>
        <w:t>Wnioski</w:t>
      </w:r>
    </w:p>
    <w:p w14:paraId="6ED57C83" w14:textId="018A506A" w:rsidR="00DA08DB" w:rsidRDefault="00DA08DB" w:rsidP="00DA08DB">
      <w:pPr>
        <w:pStyle w:val="Tekstpodstawowy"/>
        <w:numPr>
          <w:ilvl w:val="0"/>
          <w:numId w:val="48"/>
        </w:numPr>
        <w:rPr>
          <w:b/>
          <w:bCs/>
          <w:noProof/>
          <w:szCs w:val="24"/>
        </w:rPr>
      </w:pPr>
      <w:r>
        <w:rPr>
          <w:b/>
          <w:bCs/>
          <w:noProof/>
          <w:szCs w:val="24"/>
        </w:rPr>
        <w:t>Modyfikacja odbiornika:</w:t>
      </w:r>
    </w:p>
    <w:p w14:paraId="15677133" w14:textId="6691F014" w:rsidR="00473575" w:rsidRPr="00473575" w:rsidRDefault="00473575" w:rsidP="00473575">
      <w:pPr>
        <w:pStyle w:val="Tekstpodstawowy"/>
        <w:numPr>
          <w:ilvl w:val="0"/>
          <w:numId w:val="47"/>
        </w:numPr>
        <w:rPr>
          <w:noProof/>
          <w:szCs w:val="24"/>
        </w:rPr>
      </w:pPr>
      <w:r w:rsidRPr="00473575">
        <w:rPr>
          <w:noProof/>
          <w:szCs w:val="24"/>
        </w:rPr>
        <w:t>Po przeprowadzeniu badań, zdecydowano się na wyłączenie diody w odbiorniku. Obserwacje wykazały, że dioda ta miała wpływ na zwiększenie poboru prądu. Usunięcie tej funkcji przyczyniło się do zmniejszenia zużycia energii, co jest kluczowe w kontekście efektywności energetycznej urządzenia.</w:t>
      </w:r>
    </w:p>
    <w:p w14:paraId="0BAB9E27" w14:textId="323B9D4B" w:rsidR="00DA08DB" w:rsidRDefault="00DA08DB" w:rsidP="00DA08DB">
      <w:pPr>
        <w:pStyle w:val="Tekstpodstawowy"/>
        <w:numPr>
          <w:ilvl w:val="0"/>
          <w:numId w:val="48"/>
        </w:numPr>
        <w:rPr>
          <w:b/>
          <w:bCs/>
          <w:noProof/>
          <w:szCs w:val="24"/>
        </w:rPr>
      </w:pPr>
      <w:r>
        <w:rPr>
          <w:b/>
          <w:bCs/>
          <w:noProof/>
          <w:szCs w:val="24"/>
        </w:rPr>
        <w:t>Zmiany w nadajniku:</w:t>
      </w:r>
    </w:p>
    <w:p w14:paraId="6433C1EA" w14:textId="758EE003" w:rsidR="00473575" w:rsidRPr="00CC369C" w:rsidRDefault="00CC369C" w:rsidP="00473575">
      <w:pPr>
        <w:pStyle w:val="Tekstpodstawowy"/>
        <w:numPr>
          <w:ilvl w:val="0"/>
          <w:numId w:val="47"/>
        </w:numPr>
        <w:rPr>
          <w:noProof/>
          <w:szCs w:val="24"/>
        </w:rPr>
      </w:pPr>
      <w:r w:rsidRPr="00CC369C">
        <w:rPr>
          <w:noProof/>
          <w:szCs w:val="24"/>
        </w:rPr>
        <w:t xml:space="preserve">W nadajniku wprowadzono zmiany w sekwencji wysyłania sygnału. Obecnie sygnał jest wysyłany w formie potrójnej, z </w:t>
      </w:r>
      <w:r w:rsidR="008D1338">
        <w:rPr>
          <w:noProof/>
          <w:szCs w:val="24"/>
        </w:rPr>
        <w:t>opó</w:t>
      </w:r>
      <w:r w:rsidR="00DA3277">
        <w:rPr>
          <w:noProof/>
          <w:szCs w:val="24"/>
        </w:rPr>
        <w:t>źnieniami 150 [ms]</w:t>
      </w:r>
      <w:r w:rsidRPr="00CC369C">
        <w:rPr>
          <w:noProof/>
          <w:szCs w:val="24"/>
        </w:rPr>
        <w:t xml:space="preserve"> między poszczególnymi sygnałami. Ta modyfikacja pozwala na bardziej efektywną komunikację i zwiększa niezawodność przesyłu danych.</w:t>
      </w:r>
    </w:p>
    <w:p w14:paraId="09306A02" w14:textId="77777777" w:rsidR="00A62616" w:rsidRDefault="00A62616" w:rsidP="00B427E9">
      <w:pPr>
        <w:pStyle w:val="Tekstpodstawowy"/>
        <w:ind w:firstLine="0"/>
      </w:pPr>
    </w:p>
    <w:p w14:paraId="1DE11F3F" w14:textId="77777777" w:rsidR="00E954A2" w:rsidRDefault="00E954A2" w:rsidP="00B427E9">
      <w:pPr>
        <w:pStyle w:val="Tekstpodstawowy"/>
        <w:ind w:firstLine="0"/>
      </w:pPr>
    </w:p>
    <w:p w14:paraId="0904EB39" w14:textId="77777777" w:rsidR="00E954A2" w:rsidRPr="006B2EA9" w:rsidRDefault="00E954A2" w:rsidP="00B427E9">
      <w:pPr>
        <w:pStyle w:val="Tekstpodstawowy"/>
        <w:ind w:firstLine="0"/>
      </w:pPr>
    </w:p>
    <w:p w14:paraId="716B85A0" w14:textId="133284DF" w:rsidR="00140037" w:rsidRPr="006B2EA9" w:rsidRDefault="00453111" w:rsidP="00912BD9">
      <w:pPr>
        <w:pStyle w:val="Nagwek2"/>
      </w:pPr>
      <w:bookmarkStart w:id="31" w:name="_Toc155225831"/>
      <w:r w:rsidRPr="006B2EA9">
        <w:lastRenderedPageBreak/>
        <w:t xml:space="preserve">Testy </w:t>
      </w:r>
      <w:r w:rsidR="007C7B5D" w:rsidRPr="006B2EA9">
        <w:t>zasięgu</w:t>
      </w:r>
      <w:r w:rsidRPr="006B2EA9">
        <w:t xml:space="preserve"> </w:t>
      </w:r>
      <w:r w:rsidR="007C7B5D" w:rsidRPr="006B2EA9">
        <w:t>komunikacji</w:t>
      </w:r>
      <w:bookmarkEnd w:id="31"/>
    </w:p>
    <w:p w14:paraId="7B4D080E" w14:textId="77777777" w:rsidR="00912BD9" w:rsidRPr="006B2EA9" w:rsidRDefault="00912BD9" w:rsidP="00912BD9">
      <w:pPr>
        <w:pStyle w:val="Tekstpodstawowy"/>
      </w:pPr>
    </w:p>
    <w:p w14:paraId="456E1126" w14:textId="3E2BE60D" w:rsidR="00B76F64" w:rsidRPr="00B76F64" w:rsidRDefault="00912BD9" w:rsidP="00B76F64">
      <w:pPr>
        <w:pStyle w:val="Nagwek3"/>
      </w:pPr>
      <w:bookmarkStart w:id="32" w:name="_Toc155225832"/>
      <w:r w:rsidRPr="006B2EA9">
        <w:t>Wprowadzenie</w:t>
      </w:r>
      <w:bookmarkEnd w:id="32"/>
    </w:p>
    <w:p w14:paraId="202AE641" w14:textId="0EFA9F3F" w:rsidR="00DC5811" w:rsidRPr="006B2EA9" w:rsidRDefault="00DC5811" w:rsidP="00C56705">
      <w:pPr>
        <w:pStyle w:val="Tekstpodstawowy"/>
      </w:pPr>
      <w:r>
        <w:t>Celem przeprowadzonych testów zasięgu było zmierzenie efektywności komunikacji bezprzewodowej w różnych odległościach, aby</w:t>
      </w:r>
      <w:r w:rsidR="00F921AA">
        <w:t xml:space="preserve"> </w:t>
      </w:r>
      <w:r w:rsidR="391B42BF">
        <w:t xml:space="preserve">sprawdzić </w:t>
      </w:r>
      <w:r>
        <w:t xml:space="preserve">jej niezawodność w ramach maksymalnego zakładanego zasięgu operacyjnego. Ustalono, że minimalny wymagany zasięg wynosi 150 metrów, co odpowiada największej możliwej odległości na boisku piłkarskim, mierzonej w linii prostej pomiędzy dwoma najdalszymi punktami – czyli wzdłuż przekątnej boiska. Takie założenie stanowi podstawę do zapewnienia, że system będzie funkcjonował bez zakłóceń w kontekście przewidzianego użytkowania, co jest krytyczne dla aplikacji, gdzie stabilność łączności ma bezpośredni wpływ na ogólną wydajność i </w:t>
      </w:r>
      <w:r w:rsidR="00195E57">
        <w:t>jakość podejmowanych decyzji</w:t>
      </w:r>
      <w:r>
        <w:t>. Testy zasięgu są niezbędne do potwierdzenia, że system spełnia te fundamentalne wymogi, co gwarantuje użytkownikom pewność, iż komunikacja zostanie utrzymana nawet na skrajach zdefiniowanego obszaru działania.</w:t>
      </w:r>
    </w:p>
    <w:p w14:paraId="662CC4D7" w14:textId="77777777" w:rsidR="00912BD9" w:rsidRPr="006B2EA9" w:rsidRDefault="00912BD9" w:rsidP="00071CF7">
      <w:pPr>
        <w:spacing w:line="360" w:lineRule="auto"/>
        <w:ind w:firstLine="567"/>
        <w:jc w:val="both"/>
        <w:rPr>
          <w:rFonts w:asciiTheme="minorHAnsi" w:hAnsiTheme="minorHAnsi" w:cstheme="minorHAnsi"/>
        </w:rPr>
      </w:pPr>
    </w:p>
    <w:p w14:paraId="27081EC8" w14:textId="56A2DFB8" w:rsidR="00342A7B" w:rsidRPr="00B76F64" w:rsidRDefault="00342A7B" w:rsidP="00B76F64">
      <w:pPr>
        <w:pStyle w:val="Nagwek3"/>
      </w:pPr>
      <w:bookmarkStart w:id="33" w:name="_Toc155225833"/>
      <w:r w:rsidRPr="006B2EA9">
        <w:t>Sprzęt i Metodyka Testów</w:t>
      </w:r>
      <w:bookmarkEnd w:id="33"/>
    </w:p>
    <w:p w14:paraId="43793736" w14:textId="701BC402" w:rsidR="00342A7B" w:rsidRPr="006B2EA9" w:rsidRDefault="00F123A4" w:rsidP="00C56705">
      <w:pPr>
        <w:pStyle w:val="Tekstpodstawowy"/>
      </w:pPr>
      <w:r w:rsidRPr="006B2EA9">
        <w:t xml:space="preserve">W procesie testowania wykorzystano nadajnik i odbiornik bezprzewodowy, które zostały szczegółowo opisane w poprzednich rozdziałach niniejszej pracy. Aby zmierzyć zasięg komunikacji, posłużono się aplikacją </w:t>
      </w:r>
      <w:proofErr w:type="spellStart"/>
      <w:r w:rsidRPr="006B2EA9">
        <w:t>GPSFieldAreaMeasure</w:t>
      </w:r>
      <w:proofErr w:type="spellEnd"/>
      <w:r w:rsidR="00490920" w:rsidRPr="006B2EA9">
        <w:t>, która umożliwia dokładne określenie dystansu pomiędzy dwoma punktami.</w:t>
      </w:r>
    </w:p>
    <w:p w14:paraId="3AD7FDA1" w14:textId="77777777" w:rsidR="00335605" w:rsidRPr="006B2EA9" w:rsidRDefault="00335605" w:rsidP="00335605">
      <w:pPr>
        <w:spacing w:line="360" w:lineRule="auto"/>
        <w:ind w:firstLine="709"/>
        <w:jc w:val="both"/>
        <w:rPr>
          <w:rFonts w:asciiTheme="minorHAnsi" w:hAnsiTheme="minorHAnsi" w:cstheme="minorHAnsi"/>
          <w:szCs w:val="24"/>
        </w:rPr>
      </w:pPr>
    </w:p>
    <w:p w14:paraId="289323A4" w14:textId="77777777" w:rsidR="00335605" w:rsidRPr="006B2EA9" w:rsidRDefault="00335605" w:rsidP="00C56705">
      <w:pPr>
        <w:spacing w:line="360" w:lineRule="auto"/>
        <w:ind w:firstLine="284"/>
        <w:jc w:val="both"/>
        <w:rPr>
          <w:rFonts w:asciiTheme="minorHAnsi" w:hAnsiTheme="minorHAnsi" w:cstheme="minorHAnsi"/>
          <w:b/>
          <w:bCs/>
          <w:szCs w:val="24"/>
        </w:rPr>
      </w:pPr>
      <w:r w:rsidRPr="006B2EA9">
        <w:rPr>
          <w:rFonts w:asciiTheme="minorHAnsi" w:hAnsiTheme="minorHAnsi" w:cstheme="minorHAnsi"/>
          <w:b/>
          <w:bCs/>
          <w:szCs w:val="24"/>
        </w:rPr>
        <w:t>Test 1: Boisko Piłkarskie</w:t>
      </w:r>
    </w:p>
    <w:p w14:paraId="2FCB1043" w14:textId="77777777" w:rsidR="00335605" w:rsidRPr="006B2EA9" w:rsidRDefault="00335605" w:rsidP="00C56705">
      <w:pPr>
        <w:spacing w:line="360" w:lineRule="auto"/>
        <w:ind w:firstLine="284"/>
        <w:jc w:val="both"/>
        <w:rPr>
          <w:rFonts w:asciiTheme="minorHAnsi" w:hAnsiTheme="minorHAnsi" w:cstheme="minorHAnsi"/>
          <w:szCs w:val="24"/>
        </w:rPr>
      </w:pPr>
      <w:r w:rsidRPr="006B2EA9">
        <w:rPr>
          <w:rFonts w:asciiTheme="minorHAnsi" w:hAnsiTheme="minorHAnsi" w:cstheme="minorHAnsi"/>
          <w:szCs w:val="24"/>
        </w:rPr>
        <w:t>Pierwszy test zasięgu został wykonany na boisku piłkarskim. W tym ustawieniu, jedna osoba z odbiornikiem i komputerem stała w jednym końcu boiska (punkt A), a druga osoba z nadajnikiem udała się do przeciwnego końca (punkt B). Miejsce to zapewniało otwartą przestrzeń bez większych przeszkód dla sygnału.</w:t>
      </w:r>
    </w:p>
    <w:p w14:paraId="1C3BB156" w14:textId="77777777" w:rsidR="00335605" w:rsidRPr="006B2EA9" w:rsidRDefault="00335605" w:rsidP="00335605">
      <w:pPr>
        <w:spacing w:line="360" w:lineRule="auto"/>
        <w:ind w:left="709"/>
        <w:jc w:val="both"/>
        <w:rPr>
          <w:rFonts w:asciiTheme="minorHAnsi" w:hAnsiTheme="minorHAnsi" w:cstheme="minorHAnsi"/>
          <w:szCs w:val="24"/>
        </w:rPr>
      </w:pPr>
    </w:p>
    <w:p w14:paraId="390EDF4C" w14:textId="77777777" w:rsidR="00335605" w:rsidRPr="006B2EA9" w:rsidRDefault="00335605" w:rsidP="00C56705">
      <w:pPr>
        <w:spacing w:line="360" w:lineRule="auto"/>
        <w:ind w:firstLine="284"/>
        <w:jc w:val="both"/>
        <w:rPr>
          <w:rFonts w:asciiTheme="minorHAnsi" w:hAnsiTheme="minorHAnsi" w:cstheme="minorHAnsi"/>
          <w:b/>
          <w:bCs/>
          <w:szCs w:val="24"/>
        </w:rPr>
      </w:pPr>
      <w:r w:rsidRPr="006B2EA9">
        <w:rPr>
          <w:rFonts w:asciiTheme="minorHAnsi" w:hAnsiTheme="minorHAnsi" w:cstheme="minorHAnsi"/>
          <w:b/>
          <w:bCs/>
          <w:szCs w:val="24"/>
        </w:rPr>
        <w:t>Testy 2 i 3: Teren Otwarty</w:t>
      </w:r>
    </w:p>
    <w:p w14:paraId="37FED817" w14:textId="0A994326" w:rsidR="00335605" w:rsidRPr="006B2EA9" w:rsidRDefault="00335605" w:rsidP="00C56705">
      <w:pPr>
        <w:spacing w:line="360" w:lineRule="auto"/>
        <w:ind w:firstLine="284"/>
        <w:jc w:val="both"/>
        <w:rPr>
          <w:rFonts w:asciiTheme="minorHAnsi" w:hAnsiTheme="minorHAnsi" w:cstheme="minorHAnsi"/>
          <w:szCs w:val="24"/>
        </w:rPr>
      </w:pPr>
      <w:r w:rsidRPr="006B2EA9">
        <w:rPr>
          <w:rFonts w:asciiTheme="minorHAnsi" w:hAnsiTheme="minorHAnsi" w:cstheme="minorHAnsi"/>
          <w:szCs w:val="24"/>
        </w:rPr>
        <w:t>Kolejne dwa testy przeprowadzono w innych lokalizacjach na terenie otwartym. Warunki pogodowe podczas tych testów były idealne – bezchmurne niebo i brak opadów deszczu. W otoczeniu znajdowały się jednak pojedyncze drzewa i pojazdy, które mogły wpłynąć na propagację sygnału.</w:t>
      </w:r>
    </w:p>
    <w:p w14:paraId="3B59D1DD" w14:textId="77777777" w:rsidR="00077980" w:rsidRPr="006B2EA9" w:rsidRDefault="00077980" w:rsidP="00335605">
      <w:pPr>
        <w:spacing w:line="360" w:lineRule="auto"/>
        <w:ind w:firstLine="709"/>
        <w:jc w:val="both"/>
        <w:rPr>
          <w:rFonts w:asciiTheme="minorHAnsi" w:hAnsiTheme="minorHAnsi" w:cstheme="minorHAnsi"/>
          <w:szCs w:val="24"/>
        </w:rPr>
      </w:pPr>
    </w:p>
    <w:p w14:paraId="25ABCB32" w14:textId="2A3CBED3" w:rsidR="00077980" w:rsidRPr="006B2EA9" w:rsidRDefault="00662A98" w:rsidP="723AF852">
      <w:pPr>
        <w:spacing w:line="360" w:lineRule="auto"/>
        <w:ind w:firstLine="284"/>
        <w:jc w:val="both"/>
        <w:rPr>
          <w:rFonts w:asciiTheme="minorHAnsi" w:hAnsiTheme="minorHAnsi" w:cstheme="minorBidi"/>
        </w:rPr>
      </w:pPr>
      <w:r w:rsidRPr="723AF852">
        <w:rPr>
          <w:rFonts w:asciiTheme="minorHAnsi" w:hAnsiTheme="minorHAnsi" w:cstheme="minorBidi"/>
        </w:rPr>
        <w:lastRenderedPageBreak/>
        <w:t>Wyniki testów udokumentowano za pomocą zrzutów ekranu z aplikacji pomiarowej oraz terminali nadajnika i odbiornika, aby zapewnić pełną przejrzystość i możliwość weryfikacji otrzymanych danych.</w:t>
      </w:r>
    </w:p>
    <w:p w14:paraId="7E303C75" w14:textId="77777777" w:rsidR="006D29AC" w:rsidRPr="006B2EA9" w:rsidRDefault="006D29AC" w:rsidP="00335605">
      <w:pPr>
        <w:spacing w:line="360" w:lineRule="auto"/>
        <w:ind w:firstLine="709"/>
        <w:jc w:val="both"/>
        <w:rPr>
          <w:rFonts w:asciiTheme="minorHAnsi" w:hAnsiTheme="minorHAnsi" w:cstheme="minorHAnsi"/>
          <w:szCs w:val="24"/>
        </w:rPr>
      </w:pPr>
    </w:p>
    <w:p w14:paraId="162A1B1D" w14:textId="170B90CA" w:rsidR="00493542" w:rsidRDefault="005212E5" w:rsidP="00811D48">
      <w:pPr>
        <w:pStyle w:val="Nagwek3"/>
      </w:pPr>
      <w:bookmarkStart w:id="34" w:name="_Toc155225834"/>
      <w:r w:rsidRPr="006B2EA9">
        <w:t>Prezentacja wyników</w:t>
      </w:r>
      <w:bookmarkEnd w:id="34"/>
      <w:r w:rsidRPr="006B2EA9">
        <w:t xml:space="preserve"> </w:t>
      </w:r>
    </w:p>
    <w:p w14:paraId="6B3A7A63" w14:textId="77777777" w:rsidR="00811D48" w:rsidRPr="00811D48" w:rsidRDefault="00811D48" w:rsidP="00811D48">
      <w:pPr>
        <w:pStyle w:val="Tekstpodstawowy"/>
      </w:pPr>
    </w:p>
    <w:p w14:paraId="1EB02B6F" w14:textId="77777777" w:rsidR="00811D48" w:rsidRDefault="00AF0CC3" w:rsidP="00811D48">
      <w:pPr>
        <w:pStyle w:val="Tekstpodstawowy"/>
        <w:rPr>
          <w:b/>
          <w:bCs/>
        </w:rPr>
      </w:pPr>
      <w:r w:rsidRPr="00C56705">
        <w:rPr>
          <w:b/>
          <w:bCs/>
        </w:rPr>
        <w:t xml:space="preserve">Test 1: Boisko </w:t>
      </w:r>
      <w:r w:rsidR="005D42F4" w:rsidRPr="00C56705">
        <w:rPr>
          <w:b/>
          <w:bCs/>
        </w:rPr>
        <w:t>p</w:t>
      </w:r>
      <w:r w:rsidRPr="00C56705">
        <w:rPr>
          <w:b/>
          <w:bCs/>
        </w:rPr>
        <w:t>iłkarskie</w:t>
      </w:r>
    </w:p>
    <w:p w14:paraId="387DE762" w14:textId="3CAB9CEE" w:rsidR="007919A3" w:rsidRPr="00811D48" w:rsidRDefault="003C67DA" w:rsidP="00811D48">
      <w:pPr>
        <w:pStyle w:val="Tekstpodstawowy"/>
        <w:rPr>
          <w:b/>
          <w:bCs/>
        </w:rPr>
      </w:pPr>
      <w:r w:rsidRPr="723AF852">
        <w:rPr>
          <w:rFonts w:asciiTheme="minorHAnsi" w:hAnsiTheme="minorHAnsi" w:cstheme="minorBidi"/>
        </w:rPr>
        <w:t>Na rys. 2</w:t>
      </w:r>
      <w:r w:rsidR="00436780">
        <w:rPr>
          <w:rFonts w:asciiTheme="minorHAnsi" w:hAnsiTheme="minorHAnsi" w:cstheme="minorBidi"/>
        </w:rPr>
        <w:t>4</w:t>
      </w:r>
      <w:r w:rsidRPr="723AF852">
        <w:rPr>
          <w:rFonts w:asciiTheme="minorHAnsi" w:hAnsiTheme="minorHAnsi" w:cstheme="minorBidi"/>
        </w:rPr>
        <w:t xml:space="preserve"> można zauważyć, że odległość pomiarowa </w:t>
      </w:r>
      <w:r w:rsidR="007A0729" w:rsidRPr="723AF852">
        <w:rPr>
          <w:rFonts w:asciiTheme="minorHAnsi" w:hAnsiTheme="minorHAnsi" w:cstheme="minorBidi"/>
        </w:rPr>
        <w:t>wyn</w:t>
      </w:r>
      <w:r w:rsidR="009A60F2" w:rsidRPr="723AF852">
        <w:rPr>
          <w:rFonts w:asciiTheme="minorHAnsi" w:hAnsiTheme="minorHAnsi" w:cstheme="minorBidi"/>
        </w:rPr>
        <w:t>iosła</w:t>
      </w:r>
      <w:r w:rsidR="007A0729" w:rsidRPr="723AF852">
        <w:rPr>
          <w:rFonts w:asciiTheme="minorHAnsi" w:hAnsiTheme="minorHAnsi" w:cstheme="minorBidi"/>
        </w:rPr>
        <w:t xml:space="preserve"> około </w:t>
      </w:r>
      <w:r w:rsidR="009A60F2" w:rsidRPr="723AF852">
        <w:rPr>
          <w:rFonts w:asciiTheme="minorHAnsi" w:hAnsiTheme="minorHAnsi" w:cstheme="minorBidi"/>
        </w:rPr>
        <w:t xml:space="preserve"> 64 metr</w:t>
      </w:r>
      <w:r w:rsidR="37143134" w:rsidRPr="723AF852">
        <w:rPr>
          <w:rFonts w:asciiTheme="minorHAnsi" w:hAnsiTheme="minorHAnsi" w:cstheme="minorBidi"/>
        </w:rPr>
        <w:t>y</w:t>
      </w:r>
      <w:r w:rsidR="009A60F2" w:rsidRPr="723AF852">
        <w:rPr>
          <w:rFonts w:asciiTheme="minorHAnsi" w:hAnsiTheme="minorHAnsi" w:cstheme="minorBidi"/>
        </w:rPr>
        <w:t>.</w:t>
      </w:r>
      <w:r w:rsidR="004130D0" w:rsidRPr="723AF852">
        <w:rPr>
          <w:rFonts w:asciiTheme="minorHAnsi" w:hAnsiTheme="minorHAnsi" w:cstheme="minorBidi"/>
        </w:rPr>
        <w:t xml:space="preserve"> Warunki atmosferyczne podczas testów były bardzo dobre – bezchmurne niebo oraz brak opadów.</w:t>
      </w:r>
    </w:p>
    <w:p w14:paraId="303ED738" w14:textId="77777777" w:rsidR="007919A3" w:rsidRPr="006B2EA9" w:rsidRDefault="007919A3" w:rsidP="007919A3">
      <w:pPr>
        <w:keepNext/>
        <w:spacing w:line="360" w:lineRule="auto"/>
        <w:ind w:firstLine="709"/>
        <w:jc w:val="both"/>
        <w:rPr>
          <w:rFonts w:asciiTheme="minorHAnsi" w:hAnsiTheme="minorHAnsi" w:cstheme="minorHAnsi"/>
          <w:szCs w:val="24"/>
        </w:rPr>
      </w:pPr>
    </w:p>
    <w:p w14:paraId="32CFAB09" w14:textId="127BF54B" w:rsidR="006A06EB" w:rsidRPr="006B2EA9" w:rsidRDefault="00FB3434" w:rsidP="007919A3">
      <w:pPr>
        <w:keepNext/>
        <w:spacing w:line="360" w:lineRule="auto"/>
        <w:ind w:firstLine="709"/>
        <w:jc w:val="both"/>
      </w:pPr>
      <w:r w:rsidRPr="006B2EA9">
        <w:rPr>
          <w:rFonts w:asciiTheme="minorHAnsi" w:hAnsiTheme="minorHAnsi" w:cstheme="minorHAnsi"/>
          <w:noProof/>
          <w:szCs w:val="24"/>
        </w:rPr>
        <w:drawing>
          <wp:inline distT="0" distB="0" distL="0" distR="0" wp14:anchorId="62FD1C9C" wp14:editId="6CC2B36F">
            <wp:extent cx="5069323" cy="3600000"/>
            <wp:effectExtent l="0" t="0" r="0" b="635"/>
            <wp:docPr id="1191916475" name="Obraz 1191916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2">
                      <a:extLst>
                        <a:ext uri="{28A0092B-C50C-407E-A947-70E740481C1C}">
                          <a14:useLocalDpi xmlns:a14="http://schemas.microsoft.com/office/drawing/2010/main" val="0"/>
                        </a:ext>
                      </a:extLst>
                    </a:blip>
                    <a:srcRect t="36256" b="22975"/>
                    <a:stretch/>
                  </pic:blipFill>
                  <pic:spPr bwMode="auto">
                    <a:xfrm>
                      <a:off x="0" y="0"/>
                      <a:ext cx="5097145" cy="3619758"/>
                    </a:xfrm>
                    <a:prstGeom prst="rect">
                      <a:avLst/>
                    </a:prstGeom>
                    <a:noFill/>
                    <a:ln>
                      <a:noFill/>
                    </a:ln>
                    <a:extLst>
                      <a:ext uri="{53640926-AAD7-44D8-BBD7-CCE9431645EC}">
                        <a14:shadowObscured xmlns:a14="http://schemas.microsoft.com/office/drawing/2010/main"/>
                      </a:ext>
                    </a:extLst>
                  </pic:spPr>
                </pic:pic>
              </a:graphicData>
            </a:graphic>
          </wp:inline>
        </w:drawing>
      </w:r>
    </w:p>
    <w:p w14:paraId="20C43D13" w14:textId="1C0AC88B" w:rsidR="00AF0CC3" w:rsidRPr="006B2EA9" w:rsidRDefault="006A06EB" w:rsidP="006A06EB">
      <w:pPr>
        <w:pStyle w:val="Legenda"/>
        <w:jc w:val="center"/>
        <w:rPr>
          <w:rFonts w:asciiTheme="minorHAnsi" w:hAnsiTheme="minorHAnsi" w:cstheme="minorHAnsi"/>
          <w:color w:val="auto"/>
          <w:szCs w:val="24"/>
        </w:rPr>
      </w:pPr>
      <w:r w:rsidRPr="006B2EA9">
        <w:rPr>
          <w:b/>
          <w:bCs/>
          <w:color w:val="auto"/>
        </w:rPr>
        <w:t xml:space="preserve">Rys. </w:t>
      </w:r>
      <w:r w:rsidRPr="006B2EA9">
        <w:rPr>
          <w:b/>
          <w:bCs/>
          <w:color w:val="auto"/>
        </w:rPr>
        <w:fldChar w:fldCharType="begin"/>
      </w:r>
      <w:r w:rsidRPr="006B2EA9">
        <w:rPr>
          <w:b/>
          <w:bCs/>
          <w:color w:val="auto"/>
        </w:rPr>
        <w:instrText xml:space="preserve"> SEQ Rys. \* ARABIC </w:instrText>
      </w:r>
      <w:r w:rsidRPr="006B2EA9">
        <w:rPr>
          <w:b/>
          <w:bCs/>
          <w:color w:val="auto"/>
        </w:rPr>
        <w:fldChar w:fldCharType="separate"/>
      </w:r>
      <w:r w:rsidR="00230785">
        <w:rPr>
          <w:b/>
          <w:bCs/>
          <w:noProof/>
          <w:color w:val="auto"/>
        </w:rPr>
        <w:t>24</w:t>
      </w:r>
      <w:r w:rsidRPr="006B2EA9">
        <w:rPr>
          <w:b/>
          <w:bCs/>
          <w:color w:val="auto"/>
        </w:rPr>
        <w:fldChar w:fldCharType="end"/>
      </w:r>
      <w:r w:rsidRPr="006B2EA9">
        <w:rPr>
          <w:color w:val="auto"/>
        </w:rPr>
        <w:t xml:space="preserve"> Zrzut ekranu z aplikacji </w:t>
      </w:r>
      <w:proofErr w:type="spellStart"/>
      <w:r w:rsidRPr="006B2EA9">
        <w:rPr>
          <w:color w:val="auto"/>
        </w:rPr>
        <w:t>GPSFieldAreaMeasure</w:t>
      </w:r>
      <w:proofErr w:type="spellEnd"/>
      <w:r w:rsidRPr="006B2EA9">
        <w:rPr>
          <w:color w:val="auto"/>
        </w:rPr>
        <w:t xml:space="preserve"> </w:t>
      </w:r>
      <w:r w:rsidR="005D42F4" w:rsidRPr="006B2EA9">
        <w:rPr>
          <w:color w:val="auto"/>
        </w:rPr>
        <w:t>–</w:t>
      </w:r>
      <w:r w:rsidRPr="006B2EA9">
        <w:rPr>
          <w:color w:val="auto"/>
        </w:rPr>
        <w:t xml:space="preserve"> Test 1</w:t>
      </w:r>
    </w:p>
    <w:p w14:paraId="3C4DE99B" w14:textId="77777777" w:rsidR="004F58C5" w:rsidRPr="006B2EA9" w:rsidRDefault="004F58C5" w:rsidP="004F58C5">
      <w:pPr>
        <w:spacing w:line="360" w:lineRule="auto"/>
        <w:jc w:val="both"/>
        <w:rPr>
          <w:rFonts w:asciiTheme="minorHAnsi" w:hAnsiTheme="minorHAnsi" w:cstheme="minorHAnsi"/>
          <w:szCs w:val="24"/>
        </w:rPr>
      </w:pPr>
    </w:p>
    <w:p w14:paraId="3CC62416" w14:textId="0561ABCF" w:rsidR="00B84220" w:rsidRPr="006B2EA9" w:rsidRDefault="00B84220" w:rsidP="00C56705">
      <w:pPr>
        <w:pStyle w:val="Tekstpodstawowy"/>
      </w:pPr>
      <w:r w:rsidRPr="006B2EA9">
        <w:t xml:space="preserve">W trakcie testów, wartości wskaźnika siły sygnału RSSI oscylowały wokół wartości -98 </w:t>
      </w:r>
      <w:proofErr w:type="spellStart"/>
      <w:r w:rsidRPr="006B2EA9">
        <w:t>dBm</w:t>
      </w:r>
      <w:proofErr w:type="spellEnd"/>
      <w:r w:rsidRPr="006B2EA9">
        <w:t xml:space="preserve"> przy wartości SNR na poziomie 11 </w:t>
      </w:r>
      <w:proofErr w:type="spellStart"/>
      <w:r w:rsidRPr="006B2EA9">
        <w:t>dB</w:t>
      </w:r>
      <w:proofErr w:type="spellEnd"/>
      <w:r w:rsidRPr="006B2EA9">
        <w:t xml:space="preserve">. Takie wyniki wskazują na to, że pomimo stosunkowo niskiej mocy nadajnika, sygnał odbierany był z satysfakcjonującym poziomem siły oraz stosunku sygnału do szumu. </w:t>
      </w:r>
    </w:p>
    <w:p w14:paraId="41CB6C27" w14:textId="77777777" w:rsidR="00A00354" w:rsidRPr="006B2EA9" w:rsidRDefault="00A00354" w:rsidP="005479CD">
      <w:pPr>
        <w:spacing w:line="360" w:lineRule="auto"/>
        <w:jc w:val="both"/>
        <w:rPr>
          <w:rFonts w:asciiTheme="minorHAnsi" w:hAnsiTheme="minorHAnsi" w:cstheme="minorHAnsi"/>
          <w:szCs w:val="24"/>
        </w:rPr>
      </w:pPr>
    </w:p>
    <w:p w14:paraId="78EE19E4" w14:textId="77777777" w:rsidR="004130D0" w:rsidRPr="006B2EA9" w:rsidRDefault="00D17F61" w:rsidP="00B84220">
      <w:pPr>
        <w:keepNext/>
        <w:spacing w:line="360" w:lineRule="auto"/>
        <w:jc w:val="center"/>
      </w:pPr>
      <w:r w:rsidRPr="006B2EA9">
        <w:rPr>
          <w:rFonts w:asciiTheme="minorHAnsi" w:hAnsiTheme="minorHAnsi" w:cstheme="minorHAnsi"/>
          <w:noProof/>
          <w:szCs w:val="24"/>
        </w:rPr>
        <w:lastRenderedPageBreak/>
        <w:drawing>
          <wp:inline distT="0" distB="0" distL="0" distR="0" wp14:anchorId="1B3337EF" wp14:editId="4741A9D9">
            <wp:extent cx="5636260" cy="2628000"/>
            <wp:effectExtent l="0" t="0" r="2540" b="1270"/>
            <wp:docPr id="507740008" name="Obraz 50774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t="33250" b="407"/>
                    <a:stretch/>
                  </pic:blipFill>
                  <pic:spPr bwMode="auto">
                    <a:xfrm>
                      <a:off x="0" y="0"/>
                      <a:ext cx="5661660" cy="2639843"/>
                    </a:xfrm>
                    <a:prstGeom prst="rect">
                      <a:avLst/>
                    </a:prstGeom>
                    <a:noFill/>
                    <a:ln>
                      <a:noFill/>
                    </a:ln>
                    <a:extLst>
                      <a:ext uri="{53640926-AAD7-44D8-BBD7-CCE9431645EC}">
                        <a14:shadowObscured xmlns:a14="http://schemas.microsoft.com/office/drawing/2010/main"/>
                      </a:ext>
                    </a:extLst>
                  </pic:spPr>
                </pic:pic>
              </a:graphicData>
            </a:graphic>
          </wp:inline>
        </w:drawing>
      </w:r>
    </w:p>
    <w:p w14:paraId="7973B54B" w14:textId="2A70F7ED" w:rsidR="005479CD" w:rsidRPr="00811D48" w:rsidRDefault="004130D0" w:rsidP="00811D48">
      <w:pPr>
        <w:pStyle w:val="Legenda"/>
        <w:jc w:val="center"/>
        <w:rPr>
          <w:rFonts w:asciiTheme="minorHAnsi" w:hAnsiTheme="minorHAnsi" w:cstheme="minorHAnsi"/>
          <w:color w:val="auto"/>
          <w:szCs w:val="24"/>
        </w:rPr>
      </w:pPr>
      <w:r w:rsidRPr="006B2EA9">
        <w:rPr>
          <w:b/>
          <w:bCs/>
          <w:color w:val="auto"/>
        </w:rPr>
        <w:t xml:space="preserve">Rys. </w:t>
      </w:r>
      <w:r w:rsidRPr="006B2EA9">
        <w:rPr>
          <w:b/>
          <w:bCs/>
          <w:color w:val="auto"/>
        </w:rPr>
        <w:fldChar w:fldCharType="begin"/>
      </w:r>
      <w:r w:rsidRPr="006B2EA9">
        <w:rPr>
          <w:b/>
          <w:bCs/>
          <w:color w:val="auto"/>
        </w:rPr>
        <w:instrText xml:space="preserve"> SEQ Rys. \* ARABIC </w:instrText>
      </w:r>
      <w:r w:rsidRPr="006B2EA9">
        <w:rPr>
          <w:b/>
          <w:bCs/>
          <w:color w:val="auto"/>
        </w:rPr>
        <w:fldChar w:fldCharType="separate"/>
      </w:r>
      <w:r w:rsidR="00230785">
        <w:rPr>
          <w:b/>
          <w:bCs/>
          <w:noProof/>
          <w:color w:val="auto"/>
        </w:rPr>
        <w:t>25</w:t>
      </w:r>
      <w:r w:rsidRPr="006B2EA9">
        <w:rPr>
          <w:b/>
          <w:bCs/>
          <w:color w:val="auto"/>
        </w:rPr>
        <w:fldChar w:fldCharType="end"/>
      </w:r>
      <w:r w:rsidRPr="006B2EA9">
        <w:rPr>
          <w:color w:val="auto"/>
        </w:rPr>
        <w:t xml:space="preserve"> </w:t>
      </w:r>
      <w:r w:rsidR="0022264C" w:rsidRPr="006B2EA9">
        <w:rPr>
          <w:color w:val="auto"/>
        </w:rPr>
        <w:t xml:space="preserve"> Zrzut ekranu terminala prezentujący wyniki pomiarów RSSI i SNR podczas testu zasięgu</w:t>
      </w:r>
    </w:p>
    <w:p w14:paraId="59C76209" w14:textId="1326A1F1" w:rsidR="00E620EE" w:rsidRPr="00C56705" w:rsidRDefault="00E620EE" w:rsidP="00C56705">
      <w:pPr>
        <w:pStyle w:val="Tekstpodstawowy"/>
        <w:rPr>
          <w:b/>
          <w:bCs/>
        </w:rPr>
      </w:pPr>
      <w:r w:rsidRPr="00C56705">
        <w:rPr>
          <w:b/>
          <w:bCs/>
        </w:rPr>
        <w:t>Test 2</w:t>
      </w:r>
      <w:r w:rsidR="005D42F4" w:rsidRPr="00C56705">
        <w:rPr>
          <w:b/>
          <w:bCs/>
        </w:rPr>
        <w:t>: Teren otwarty</w:t>
      </w:r>
    </w:p>
    <w:p w14:paraId="515F779F" w14:textId="060285BB" w:rsidR="00C56705" w:rsidRDefault="00D00306" w:rsidP="00811D48">
      <w:pPr>
        <w:spacing w:line="360" w:lineRule="auto"/>
        <w:ind w:firstLine="284"/>
        <w:jc w:val="both"/>
        <w:rPr>
          <w:rFonts w:asciiTheme="minorHAnsi" w:hAnsiTheme="minorHAnsi" w:cstheme="minorHAnsi"/>
          <w:szCs w:val="24"/>
        </w:rPr>
      </w:pPr>
      <w:r w:rsidRPr="723AF852">
        <w:rPr>
          <w:rFonts w:asciiTheme="minorHAnsi" w:hAnsiTheme="minorHAnsi" w:cstheme="minorBidi"/>
        </w:rPr>
        <w:t>Na rys. 2</w:t>
      </w:r>
      <w:r w:rsidR="00436780">
        <w:rPr>
          <w:rFonts w:asciiTheme="minorHAnsi" w:hAnsiTheme="minorHAnsi" w:cstheme="minorBidi"/>
        </w:rPr>
        <w:t>6</w:t>
      </w:r>
      <w:r w:rsidRPr="723AF852">
        <w:rPr>
          <w:rFonts w:asciiTheme="minorHAnsi" w:hAnsiTheme="minorHAnsi" w:cstheme="minorBidi"/>
        </w:rPr>
        <w:t xml:space="preserve"> można zauważyć, że odległość pomiarowa wyniosła około  </w:t>
      </w:r>
      <w:r w:rsidR="0055177E" w:rsidRPr="723AF852">
        <w:rPr>
          <w:rFonts w:asciiTheme="minorHAnsi" w:hAnsiTheme="minorHAnsi" w:cstheme="minorBidi"/>
        </w:rPr>
        <w:t>126</w:t>
      </w:r>
      <w:r w:rsidRPr="723AF852">
        <w:rPr>
          <w:rFonts w:asciiTheme="minorHAnsi" w:hAnsiTheme="minorHAnsi" w:cstheme="minorBidi"/>
        </w:rPr>
        <w:t xml:space="preserve"> metrów. </w:t>
      </w:r>
      <w:r w:rsidR="003B300A" w:rsidRPr="006B2EA9">
        <w:rPr>
          <w:rFonts w:asciiTheme="minorHAnsi" w:hAnsiTheme="minorHAnsi" w:cstheme="minorHAnsi"/>
          <w:szCs w:val="24"/>
        </w:rPr>
        <w:t xml:space="preserve">Analiza pomiarów z drugiego testu zasięgu pokazała poprawę parametrów sygnału w porównaniu z pierwszym testem, mimo że odległość pomiarowa jest prawie 2 krotnie większa. W drugim teście, gdzie zaobserwowano RSSI od -104 </w:t>
      </w:r>
      <w:proofErr w:type="spellStart"/>
      <w:r w:rsidR="003B300A" w:rsidRPr="006B2EA9">
        <w:rPr>
          <w:rFonts w:asciiTheme="minorHAnsi" w:hAnsiTheme="minorHAnsi" w:cstheme="minorHAnsi"/>
          <w:szCs w:val="24"/>
        </w:rPr>
        <w:t>dBm</w:t>
      </w:r>
      <w:proofErr w:type="spellEnd"/>
      <w:r w:rsidR="003B300A" w:rsidRPr="006B2EA9">
        <w:rPr>
          <w:rFonts w:asciiTheme="minorHAnsi" w:hAnsiTheme="minorHAnsi" w:cstheme="minorHAnsi"/>
          <w:szCs w:val="24"/>
        </w:rPr>
        <w:t xml:space="preserve"> do -91 </w:t>
      </w:r>
      <w:proofErr w:type="spellStart"/>
      <w:r w:rsidR="003B300A" w:rsidRPr="006B2EA9">
        <w:rPr>
          <w:rFonts w:asciiTheme="minorHAnsi" w:hAnsiTheme="minorHAnsi" w:cstheme="minorHAnsi"/>
          <w:szCs w:val="24"/>
        </w:rPr>
        <w:t>dBm</w:t>
      </w:r>
      <w:proofErr w:type="spellEnd"/>
      <w:r w:rsidR="003B300A" w:rsidRPr="006B2EA9">
        <w:rPr>
          <w:rFonts w:asciiTheme="minorHAnsi" w:hAnsiTheme="minorHAnsi" w:cstheme="minorHAnsi"/>
          <w:szCs w:val="24"/>
        </w:rPr>
        <w:t xml:space="preserve"> i SNR od 5 </w:t>
      </w:r>
      <w:proofErr w:type="spellStart"/>
      <w:r w:rsidR="003B300A" w:rsidRPr="006B2EA9">
        <w:rPr>
          <w:rFonts w:asciiTheme="minorHAnsi" w:hAnsiTheme="minorHAnsi" w:cstheme="minorHAnsi"/>
          <w:szCs w:val="24"/>
        </w:rPr>
        <w:t>dB</w:t>
      </w:r>
      <w:proofErr w:type="spellEnd"/>
      <w:r w:rsidR="003B300A" w:rsidRPr="006B2EA9">
        <w:rPr>
          <w:rFonts w:asciiTheme="minorHAnsi" w:hAnsiTheme="minorHAnsi" w:cstheme="minorHAnsi"/>
          <w:szCs w:val="24"/>
        </w:rPr>
        <w:t xml:space="preserve"> do 12 </w:t>
      </w:r>
      <w:proofErr w:type="spellStart"/>
      <w:r w:rsidR="003B300A" w:rsidRPr="006B2EA9">
        <w:rPr>
          <w:rFonts w:asciiTheme="minorHAnsi" w:hAnsiTheme="minorHAnsi" w:cstheme="minorHAnsi"/>
          <w:szCs w:val="24"/>
        </w:rPr>
        <w:t>dB</w:t>
      </w:r>
      <w:proofErr w:type="spellEnd"/>
      <w:r w:rsidR="003B300A" w:rsidRPr="006B2EA9">
        <w:rPr>
          <w:rFonts w:asciiTheme="minorHAnsi" w:hAnsiTheme="minorHAnsi" w:cstheme="minorHAnsi"/>
          <w:szCs w:val="24"/>
        </w:rPr>
        <w:t>, widoczne jest, że nawet małe zmiany w środowisku mogą wpłynąć na wyniki.</w:t>
      </w:r>
    </w:p>
    <w:p w14:paraId="51C8C3FE" w14:textId="77777777" w:rsidR="00811D48" w:rsidRPr="006B2EA9" w:rsidRDefault="00811D48" w:rsidP="00811D48">
      <w:pPr>
        <w:spacing w:line="360" w:lineRule="auto"/>
        <w:ind w:firstLine="284"/>
        <w:jc w:val="both"/>
        <w:rPr>
          <w:rFonts w:asciiTheme="minorHAnsi" w:hAnsiTheme="minorHAnsi" w:cstheme="minorHAnsi"/>
          <w:szCs w:val="24"/>
        </w:rPr>
      </w:pPr>
    </w:p>
    <w:p w14:paraId="2794DC83" w14:textId="33D30595" w:rsidR="00FE39C4" w:rsidRDefault="00C56705" w:rsidP="00C56705">
      <w:pPr>
        <w:spacing w:line="360" w:lineRule="auto"/>
        <w:jc w:val="center"/>
        <w:rPr>
          <w:rFonts w:asciiTheme="minorHAnsi" w:hAnsiTheme="minorHAnsi" w:cstheme="minorHAnsi"/>
          <w:b/>
          <w:bCs/>
          <w:szCs w:val="24"/>
        </w:rPr>
      </w:pPr>
      <w:r w:rsidRPr="006B2EA9">
        <w:rPr>
          <w:rFonts w:asciiTheme="minorHAnsi" w:hAnsiTheme="minorHAnsi" w:cstheme="minorHAnsi"/>
          <w:noProof/>
          <w:szCs w:val="24"/>
        </w:rPr>
        <w:drawing>
          <wp:inline distT="0" distB="0" distL="0" distR="0" wp14:anchorId="4189EF9C" wp14:editId="63B9FC47">
            <wp:extent cx="4980860" cy="3276000"/>
            <wp:effectExtent l="0" t="0" r="0" b="635"/>
            <wp:docPr id="2128986822" name="Obraz 2128986822" descr="Obraz zawierający mapa, Fotografia lotnicza, zrzut ekranu, tra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86822" name="Obraz 7" descr="Obraz zawierający mapa, Fotografia lotnicza, zrzut ekranu, trawa&#10;&#10;Opis wygenerowany automatycznie"/>
                    <pic:cNvPicPr>
                      <a:picLocks noChangeAspect="1" noChangeArrowheads="1"/>
                    </pic:cNvPicPr>
                  </pic:nvPicPr>
                  <pic:blipFill rotWithShape="1">
                    <a:blip r:embed="rId44">
                      <a:extLst>
                        <a:ext uri="{28A0092B-C50C-407E-A947-70E740481C1C}">
                          <a14:useLocalDpi xmlns:a14="http://schemas.microsoft.com/office/drawing/2010/main" val="0"/>
                        </a:ext>
                      </a:extLst>
                    </a:blip>
                    <a:srcRect t="29275" b="33335"/>
                    <a:stretch/>
                  </pic:blipFill>
                  <pic:spPr bwMode="auto">
                    <a:xfrm>
                      <a:off x="0" y="0"/>
                      <a:ext cx="5048886" cy="3320742"/>
                    </a:xfrm>
                    <a:prstGeom prst="rect">
                      <a:avLst/>
                    </a:prstGeom>
                    <a:noFill/>
                    <a:ln>
                      <a:noFill/>
                    </a:ln>
                    <a:extLst>
                      <a:ext uri="{53640926-AAD7-44D8-BBD7-CCE9431645EC}">
                        <a14:shadowObscured xmlns:a14="http://schemas.microsoft.com/office/drawing/2010/main"/>
                      </a:ext>
                    </a:extLst>
                  </pic:spPr>
                </pic:pic>
              </a:graphicData>
            </a:graphic>
          </wp:inline>
        </w:drawing>
      </w:r>
    </w:p>
    <w:p w14:paraId="3F3B72BF" w14:textId="3E3B5488" w:rsidR="00C56705" w:rsidRDefault="00C56705" w:rsidP="003B300A">
      <w:pPr>
        <w:pStyle w:val="Legenda"/>
        <w:jc w:val="center"/>
        <w:rPr>
          <w:color w:val="auto"/>
        </w:rPr>
      </w:pPr>
      <w:r w:rsidRPr="006B2EA9">
        <w:rPr>
          <w:b/>
          <w:bCs/>
          <w:color w:val="auto"/>
        </w:rPr>
        <w:t xml:space="preserve">Rys. </w:t>
      </w:r>
      <w:r w:rsidRPr="006B2EA9">
        <w:rPr>
          <w:b/>
          <w:bCs/>
          <w:color w:val="auto"/>
        </w:rPr>
        <w:fldChar w:fldCharType="begin"/>
      </w:r>
      <w:r w:rsidRPr="006B2EA9">
        <w:rPr>
          <w:b/>
          <w:bCs/>
          <w:color w:val="auto"/>
        </w:rPr>
        <w:instrText xml:space="preserve"> SEQ Rys. \* ARABIC </w:instrText>
      </w:r>
      <w:r w:rsidRPr="006B2EA9">
        <w:rPr>
          <w:b/>
          <w:bCs/>
          <w:color w:val="auto"/>
        </w:rPr>
        <w:fldChar w:fldCharType="separate"/>
      </w:r>
      <w:r>
        <w:rPr>
          <w:b/>
          <w:bCs/>
          <w:noProof/>
          <w:color w:val="auto"/>
        </w:rPr>
        <w:t>26</w:t>
      </w:r>
      <w:r w:rsidRPr="006B2EA9">
        <w:rPr>
          <w:b/>
          <w:bCs/>
          <w:color w:val="auto"/>
        </w:rPr>
        <w:fldChar w:fldCharType="end"/>
      </w:r>
      <w:r w:rsidRPr="006B2EA9">
        <w:rPr>
          <w:color w:val="auto"/>
        </w:rPr>
        <w:t xml:space="preserve"> Zrzut ekranu z aplikacji </w:t>
      </w:r>
      <w:proofErr w:type="spellStart"/>
      <w:r w:rsidRPr="006B2EA9">
        <w:rPr>
          <w:color w:val="auto"/>
        </w:rPr>
        <w:t>GPSFieldAreaMeasure</w:t>
      </w:r>
      <w:proofErr w:type="spellEnd"/>
      <w:r w:rsidRPr="006B2EA9">
        <w:rPr>
          <w:color w:val="auto"/>
        </w:rPr>
        <w:t xml:space="preserve"> – Test 2</w:t>
      </w:r>
    </w:p>
    <w:p w14:paraId="1794EEEA" w14:textId="77777777" w:rsidR="00425CAB" w:rsidRPr="00425CAB" w:rsidRDefault="00425CAB" w:rsidP="00425CAB"/>
    <w:p w14:paraId="13355D0D" w14:textId="765F096D" w:rsidR="0013316A" w:rsidRPr="006B2EA9" w:rsidRDefault="0013316A" w:rsidP="003B300A">
      <w:pPr>
        <w:keepNext/>
        <w:spacing w:line="360" w:lineRule="auto"/>
        <w:jc w:val="center"/>
      </w:pPr>
      <w:r w:rsidRPr="006B2EA9">
        <w:rPr>
          <w:rFonts w:asciiTheme="minorHAnsi" w:hAnsiTheme="minorHAnsi" w:cstheme="minorHAnsi"/>
          <w:b/>
          <w:bCs/>
          <w:noProof/>
          <w:szCs w:val="24"/>
        </w:rPr>
        <w:lastRenderedPageBreak/>
        <w:drawing>
          <wp:inline distT="0" distB="0" distL="0" distR="0" wp14:anchorId="3A73970A" wp14:editId="59F00EF3">
            <wp:extent cx="5630751" cy="2916000"/>
            <wp:effectExtent l="0" t="0" r="8255" b="0"/>
            <wp:docPr id="644464884" name="Obraz 644464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5">
                      <a:extLst>
                        <a:ext uri="{28A0092B-C50C-407E-A947-70E740481C1C}">
                          <a14:useLocalDpi xmlns:a14="http://schemas.microsoft.com/office/drawing/2010/main" val="0"/>
                        </a:ext>
                      </a:extLst>
                    </a:blip>
                    <a:srcRect t="10965" b="14746"/>
                    <a:stretch/>
                  </pic:blipFill>
                  <pic:spPr bwMode="auto">
                    <a:xfrm>
                      <a:off x="0" y="0"/>
                      <a:ext cx="5651500" cy="2926745"/>
                    </a:xfrm>
                    <a:prstGeom prst="rect">
                      <a:avLst/>
                    </a:prstGeom>
                    <a:noFill/>
                    <a:ln>
                      <a:noFill/>
                    </a:ln>
                    <a:extLst>
                      <a:ext uri="{53640926-AAD7-44D8-BBD7-CCE9431645EC}">
                        <a14:shadowObscured xmlns:a14="http://schemas.microsoft.com/office/drawing/2010/main"/>
                      </a:ext>
                    </a:extLst>
                  </pic:spPr>
                </pic:pic>
              </a:graphicData>
            </a:graphic>
          </wp:inline>
        </w:drawing>
      </w:r>
    </w:p>
    <w:p w14:paraId="5A9D4FB0" w14:textId="09B9D348" w:rsidR="00D00306" w:rsidRPr="00425CAB" w:rsidRDefault="0013316A" w:rsidP="00425CAB">
      <w:pPr>
        <w:pStyle w:val="Legenda"/>
        <w:jc w:val="center"/>
        <w:rPr>
          <w:rFonts w:asciiTheme="minorHAnsi" w:hAnsiTheme="minorHAnsi" w:cstheme="minorHAnsi"/>
          <w:b/>
          <w:bCs/>
          <w:color w:val="auto"/>
          <w:szCs w:val="24"/>
        </w:rPr>
      </w:pPr>
      <w:r w:rsidRPr="006B2EA9">
        <w:rPr>
          <w:color w:val="auto"/>
        </w:rPr>
        <w:t xml:space="preserve">Rys. </w:t>
      </w:r>
      <w:r w:rsidRPr="006B2EA9">
        <w:rPr>
          <w:color w:val="auto"/>
        </w:rPr>
        <w:fldChar w:fldCharType="begin"/>
      </w:r>
      <w:r w:rsidRPr="006B2EA9">
        <w:rPr>
          <w:color w:val="auto"/>
        </w:rPr>
        <w:instrText xml:space="preserve"> SEQ Rys. \* ARABIC </w:instrText>
      </w:r>
      <w:r w:rsidRPr="006B2EA9">
        <w:rPr>
          <w:color w:val="auto"/>
        </w:rPr>
        <w:fldChar w:fldCharType="separate"/>
      </w:r>
      <w:r w:rsidR="00230785">
        <w:rPr>
          <w:noProof/>
          <w:color w:val="auto"/>
        </w:rPr>
        <w:t>27</w:t>
      </w:r>
      <w:r w:rsidRPr="006B2EA9">
        <w:rPr>
          <w:color w:val="auto"/>
        </w:rPr>
        <w:fldChar w:fldCharType="end"/>
      </w:r>
      <w:r w:rsidRPr="006B2EA9">
        <w:rPr>
          <w:color w:val="auto"/>
        </w:rPr>
        <w:t xml:space="preserve"> Zrzut ekranu terminala pokazujący parametry RSSI i SNR podczas drugiego testu zasięgu</w:t>
      </w:r>
    </w:p>
    <w:p w14:paraId="32B1CCC5" w14:textId="1AAF8CE3" w:rsidR="00F43DF2" w:rsidRPr="008E6C34" w:rsidRDefault="00F43DF2" w:rsidP="008E6C34">
      <w:pPr>
        <w:pStyle w:val="Tekstpodstawowy"/>
        <w:rPr>
          <w:b/>
          <w:bCs/>
        </w:rPr>
      </w:pPr>
      <w:r w:rsidRPr="008E6C34">
        <w:rPr>
          <w:b/>
          <w:bCs/>
        </w:rPr>
        <w:t>Test 3: Teren otwarty</w:t>
      </w:r>
    </w:p>
    <w:p w14:paraId="476CDB5C" w14:textId="2918D5BD" w:rsidR="00D00306" w:rsidRPr="006B2EA9" w:rsidRDefault="007D5900" w:rsidP="723AF852">
      <w:pPr>
        <w:spacing w:line="360" w:lineRule="auto"/>
        <w:ind w:firstLine="284"/>
        <w:jc w:val="both"/>
        <w:rPr>
          <w:rFonts w:asciiTheme="minorHAnsi" w:hAnsiTheme="minorHAnsi" w:cstheme="minorBidi"/>
        </w:rPr>
      </w:pPr>
      <w:r w:rsidRPr="723AF852">
        <w:rPr>
          <w:rFonts w:asciiTheme="minorHAnsi" w:hAnsiTheme="minorHAnsi" w:cstheme="minorBidi"/>
        </w:rPr>
        <w:t xml:space="preserve">Trzeci test zasięgu przeprowadzony na dystansie 529 metrów, wykazał, że sygnał </w:t>
      </w:r>
      <w:proofErr w:type="spellStart"/>
      <w:r w:rsidRPr="723AF852">
        <w:rPr>
          <w:rFonts w:asciiTheme="minorHAnsi" w:hAnsiTheme="minorHAnsi" w:cstheme="minorBidi"/>
        </w:rPr>
        <w:t>LoRa</w:t>
      </w:r>
      <w:proofErr w:type="spellEnd"/>
      <w:r w:rsidRPr="723AF852">
        <w:rPr>
          <w:rFonts w:asciiTheme="minorHAnsi" w:hAnsiTheme="minorHAnsi" w:cstheme="minorBidi"/>
        </w:rPr>
        <w:t xml:space="preserve"> jest zdolny do pokonania większych odległości </w:t>
      </w:r>
      <w:r w:rsidR="008202A8" w:rsidRPr="723AF852">
        <w:rPr>
          <w:rFonts w:asciiTheme="minorHAnsi" w:hAnsiTheme="minorHAnsi" w:cstheme="minorBidi"/>
        </w:rPr>
        <w:t>niż oczekiwano</w:t>
      </w:r>
      <w:r w:rsidRPr="723AF852">
        <w:rPr>
          <w:rFonts w:asciiTheme="minorHAnsi" w:hAnsiTheme="minorHAnsi" w:cstheme="minorBidi"/>
        </w:rPr>
        <w:t xml:space="preserve">. Odczyty RSSI utrzymywały się na poziomie -111 do -113 </w:t>
      </w:r>
      <w:proofErr w:type="spellStart"/>
      <w:r w:rsidRPr="723AF852">
        <w:rPr>
          <w:rFonts w:asciiTheme="minorHAnsi" w:hAnsiTheme="minorHAnsi" w:cstheme="minorBidi"/>
        </w:rPr>
        <w:t>dBm</w:t>
      </w:r>
      <w:proofErr w:type="spellEnd"/>
      <w:r w:rsidRPr="723AF852">
        <w:rPr>
          <w:rFonts w:asciiTheme="minorHAnsi" w:hAnsiTheme="minorHAnsi" w:cstheme="minorBidi"/>
        </w:rPr>
        <w:t xml:space="preserve">, co, mimo że są to wartości niższe (wskazujące na słabszy sygnał), nadal znajdują się w zakresie umożliwiającym komunikację. Wartości SNR wahały się od -2 do 0 </w:t>
      </w:r>
      <w:proofErr w:type="spellStart"/>
      <w:r w:rsidRPr="723AF852">
        <w:rPr>
          <w:rFonts w:asciiTheme="minorHAnsi" w:hAnsiTheme="minorHAnsi" w:cstheme="minorBidi"/>
        </w:rPr>
        <w:t>dB</w:t>
      </w:r>
      <w:proofErr w:type="spellEnd"/>
      <w:r w:rsidRPr="723AF852">
        <w:rPr>
          <w:rFonts w:asciiTheme="minorHAnsi" w:hAnsiTheme="minorHAnsi" w:cstheme="minorBidi"/>
        </w:rPr>
        <w:t>, co sugeruje, że sygnał był bliski granicy detekcji i że stosunek sygnału do szumu był na bardzo niskim poziomie, co jest typowe dla sygnałów odbieranych na krawędziach zasięgu.</w:t>
      </w:r>
    </w:p>
    <w:p w14:paraId="17D868AD" w14:textId="61A38F09" w:rsidR="009D3CEA" w:rsidRPr="006B2EA9" w:rsidRDefault="009D3CEA" w:rsidP="00420F16">
      <w:pPr>
        <w:spacing w:line="360" w:lineRule="auto"/>
        <w:jc w:val="both"/>
        <w:rPr>
          <w:rFonts w:asciiTheme="minorHAnsi" w:hAnsiTheme="minorHAnsi" w:cstheme="minorHAnsi"/>
          <w:szCs w:val="24"/>
        </w:rPr>
      </w:pPr>
    </w:p>
    <w:p w14:paraId="7AE133AE" w14:textId="77777777" w:rsidR="009D3CEA" w:rsidRPr="006B2EA9" w:rsidRDefault="00326FC7" w:rsidP="00C755F9">
      <w:pPr>
        <w:keepNext/>
        <w:spacing w:line="360" w:lineRule="auto"/>
        <w:jc w:val="center"/>
      </w:pPr>
      <w:r w:rsidRPr="006B2EA9">
        <w:rPr>
          <w:rFonts w:asciiTheme="minorHAnsi" w:hAnsiTheme="minorHAnsi" w:cstheme="minorHAnsi"/>
          <w:noProof/>
          <w:szCs w:val="24"/>
        </w:rPr>
        <w:drawing>
          <wp:inline distT="0" distB="0" distL="0" distR="0" wp14:anchorId="4D2E158B" wp14:editId="60340569">
            <wp:extent cx="4928870" cy="3132000"/>
            <wp:effectExtent l="0" t="0" r="5080" b="0"/>
            <wp:docPr id="1053573391" name="Obraz 1053573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6">
                      <a:extLst>
                        <a:ext uri="{28A0092B-C50C-407E-A947-70E740481C1C}">
                          <a14:useLocalDpi xmlns:a14="http://schemas.microsoft.com/office/drawing/2010/main" val="0"/>
                        </a:ext>
                      </a:extLst>
                    </a:blip>
                    <a:srcRect t="33476" b="30605"/>
                    <a:stretch/>
                  </pic:blipFill>
                  <pic:spPr bwMode="auto">
                    <a:xfrm>
                      <a:off x="0" y="0"/>
                      <a:ext cx="5019676" cy="3189702"/>
                    </a:xfrm>
                    <a:prstGeom prst="rect">
                      <a:avLst/>
                    </a:prstGeom>
                    <a:noFill/>
                    <a:ln>
                      <a:noFill/>
                    </a:ln>
                    <a:extLst>
                      <a:ext uri="{53640926-AAD7-44D8-BBD7-CCE9431645EC}">
                        <a14:shadowObscured xmlns:a14="http://schemas.microsoft.com/office/drawing/2010/main"/>
                      </a:ext>
                    </a:extLst>
                  </pic:spPr>
                </pic:pic>
              </a:graphicData>
            </a:graphic>
          </wp:inline>
        </w:drawing>
      </w:r>
    </w:p>
    <w:p w14:paraId="3ECF6981" w14:textId="68381B24" w:rsidR="00D00306" w:rsidRPr="006B2EA9" w:rsidRDefault="009D3CEA" w:rsidP="009D3CEA">
      <w:pPr>
        <w:pStyle w:val="Legenda"/>
        <w:jc w:val="center"/>
        <w:rPr>
          <w:rFonts w:asciiTheme="minorHAnsi" w:hAnsiTheme="minorHAnsi" w:cstheme="minorHAnsi"/>
          <w:color w:val="auto"/>
          <w:szCs w:val="24"/>
        </w:rPr>
      </w:pPr>
      <w:r w:rsidRPr="006B2EA9">
        <w:rPr>
          <w:b/>
          <w:bCs/>
          <w:color w:val="auto"/>
        </w:rPr>
        <w:t xml:space="preserve">Rys. </w:t>
      </w:r>
      <w:r w:rsidRPr="006B2EA9">
        <w:rPr>
          <w:b/>
          <w:bCs/>
          <w:color w:val="auto"/>
        </w:rPr>
        <w:fldChar w:fldCharType="begin"/>
      </w:r>
      <w:r w:rsidRPr="006B2EA9">
        <w:rPr>
          <w:b/>
          <w:bCs/>
          <w:color w:val="auto"/>
        </w:rPr>
        <w:instrText xml:space="preserve"> SEQ Rys. \* ARABIC </w:instrText>
      </w:r>
      <w:r w:rsidRPr="006B2EA9">
        <w:rPr>
          <w:b/>
          <w:bCs/>
          <w:color w:val="auto"/>
        </w:rPr>
        <w:fldChar w:fldCharType="separate"/>
      </w:r>
      <w:r w:rsidR="00230785">
        <w:rPr>
          <w:b/>
          <w:bCs/>
          <w:noProof/>
          <w:color w:val="auto"/>
        </w:rPr>
        <w:t>28</w:t>
      </w:r>
      <w:r w:rsidRPr="006B2EA9">
        <w:rPr>
          <w:b/>
          <w:bCs/>
          <w:color w:val="auto"/>
        </w:rPr>
        <w:fldChar w:fldCharType="end"/>
      </w:r>
      <w:r w:rsidRPr="006B2EA9">
        <w:rPr>
          <w:color w:val="auto"/>
        </w:rPr>
        <w:t xml:space="preserve"> Zrzut ekranu z aplikacji </w:t>
      </w:r>
      <w:proofErr w:type="spellStart"/>
      <w:r w:rsidRPr="006B2EA9">
        <w:rPr>
          <w:color w:val="auto"/>
        </w:rPr>
        <w:t>GPSFieldAreaMeasure</w:t>
      </w:r>
      <w:proofErr w:type="spellEnd"/>
      <w:r w:rsidRPr="006B2EA9">
        <w:rPr>
          <w:color w:val="auto"/>
        </w:rPr>
        <w:t xml:space="preserve"> – Test 3</w:t>
      </w:r>
    </w:p>
    <w:p w14:paraId="70C4D956" w14:textId="089E70A0" w:rsidR="00420F16" w:rsidRPr="006B2EA9" w:rsidRDefault="00420F16" w:rsidP="00C755F9">
      <w:pPr>
        <w:keepNext/>
        <w:spacing w:line="360" w:lineRule="auto"/>
      </w:pPr>
    </w:p>
    <w:p w14:paraId="1B973187" w14:textId="77777777" w:rsidR="009516A2" w:rsidRPr="006B2EA9" w:rsidRDefault="009516A2" w:rsidP="00C755F9">
      <w:pPr>
        <w:keepNext/>
        <w:spacing w:line="360" w:lineRule="auto"/>
        <w:jc w:val="center"/>
      </w:pPr>
      <w:r w:rsidRPr="006B2EA9">
        <w:rPr>
          <w:rFonts w:asciiTheme="minorHAnsi" w:hAnsiTheme="minorHAnsi" w:cstheme="minorHAnsi"/>
          <w:noProof/>
          <w:szCs w:val="24"/>
        </w:rPr>
        <w:drawing>
          <wp:inline distT="0" distB="0" distL="0" distR="0" wp14:anchorId="158B77B7" wp14:editId="1BAE9F40">
            <wp:extent cx="5680710" cy="2305685"/>
            <wp:effectExtent l="0" t="0" r="0" b="0"/>
            <wp:docPr id="296389501" name="Obraz 296389501" descr="Obraz zawierający tekst, zrzut ekranu,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89501" name="Obraz 9" descr="Obraz zawierający tekst, zrzut ekranu, wyświetlacz&#10;&#10;Opis wygenerowany automatyczni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80710" cy="2305685"/>
                    </a:xfrm>
                    <a:prstGeom prst="rect">
                      <a:avLst/>
                    </a:prstGeom>
                    <a:noFill/>
                    <a:ln>
                      <a:noFill/>
                    </a:ln>
                  </pic:spPr>
                </pic:pic>
              </a:graphicData>
            </a:graphic>
          </wp:inline>
        </w:drawing>
      </w:r>
    </w:p>
    <w:p w14:paraId="374D937F" w14:textId="7597DEF0" w:rsidR="001920F2" w:rsidRDefault="009516A2" w:rsidP="009516A2">
      <w:pPr>
        <w:pStyle w:val="Legenda"/>
        <w:jc w:val="center"/>
        <w:rPr>
          <w:color w:val="auto"/>
        </w:rPr>
      </w:pPr>
      <w:r w:rsidRPr="006B2EA9">
        <w:rPr>
          <w:b/>
          <w:bCs/>
          <w:color w:val="auto"/>
        </w:rPr>
        <w:t xml:space="preserve">Rys. </w:t>
      </w:r>
      <w:r w:rsidRPr="006B2EA9">
        <w:rPr>
          <w:b/>
          <w:bCs/>
          <w:color w:val="auto"/>
        </w:rPr>
        <w:fldChar w:fldCharType="begin"/>
      </w:r>
      <w:r w:rsidRPr="006B2EA9">
        <w:rPr>
          <w:b/>
          <w:bCs/>
          <w:color w:val="auto"/>
        </w:rPr>
        <w:instrText xml:space="preserve"> SEQ Rys. \* ARABIC </w:instrText>
      </w:r>
      <w:r w:rsidRPr="006B2EA9">
        <w:rPr>
          <w:b/>
          <w:bCs/>
          <w:color w:val="auto"/>
        </w:rPr>
        <w:fldChar w:fldCharType="separate"/>
      </w:r>
      <w:r w:rsidR="00230785">
        <w:rPr>
          <w:b/>
          <w:bCs/>
          <w:noProof/>
          <w:color w:val="auto"/>
        </w:rPr>
        <w:t>29</w:t>
      </w:r>
      <w:r w:rsidRPr="006B2EA9">
        <w:rPr>
          <w:b/>
          <w:bCs/>
          <w:color w:val="auto"/>
        </w:rPr>
        <w:fldChar w:fldCharType="end"/>
      </w:r>
      <w:r w:rsidRPr="006B2EA9">
        <w:rPr>
          <w:color w:val="auto"/>
        </w:rPr>
        <w:t xml:space="preserve"> Zrzut ekranu terminala pokazujący parametry RSSI i SNR podczas trzeciego testu zasięgu</w:t>
      </w:r>
    </w:p>
    <w:p w14:paraId="0ABD4F10" w14:textId="77777777" w:rsidR="00C56705" w:rsidRPr="00C56705" w:rsidRDefault="00C56705" w:rsidP="00C56705"/>
    <w:p w14:paraId="79A2173D" w14:textId="3723A6EF" w:rsidR="005B02D8" w:rsidRPr="00B76F64" w:rsidRDefault="00B12C9A" w:rsidP="00B76F64">
      <w:pPr>
        <w:pStyle w:val="Nagwek3"/>
      </w:pPr>
      <w:bookmarkStart w:id="35" w:name="_Toc155225835"/>
      <w:r w:rsidRPr="006B2EA9">
        <w:t>Wnioski</w:t>
      </w:r>
      <w:bookmarkEnd w:id="35"/>
    </w:p>
    <w:p w14:paraId="249B5F9D" w14:textId="2A0781CA" w:rsidR="005868F6" w:rsidRPr="006B2EA9" w:rsidRDefault="005868F6" w:rsidP="008E6C34">
      <w:pPr>
        <w:pStyle w:val="Tekstpodstawowy"/>
      </w:pPr>
      <w:r w:rsidRPr="006B2EA9">
        <w:t xml:space="preserve">Podsumowując wykonane pomiary, można stwierdzić, że system komunikacyjny z modulacją </w:t>
      </w:r>
      <w:proofErr w:type="spellStart"/>
      <w:r w:rsidRPr="006B2EA9">
        <w:t>LoRa</w:t>
      </w:r>
      <w:proofErr w:type="spellEnd"/>
      <w:r w:rsidRPr="006B2EA9">
        <w:t xml:space="preserve"> spełnia postawione przed nim oczekiwania w kontekście zasięgu i stabilności sygnału. Analiza wyników wskazuje na to, że technologia ta jest zdolna do efektywnego działania na różnych odległościach</w:t>
      </w:r>
      <w:r w:rsidR="00342C6D" w:rsidRPr="006B2EA9">
        <w:t xml:space="preserve">, </w:t>
      </w:r>
      <w:r w:rsidRPr="006B2EA9">
        <w:t>w środowisku miejskim</w:t>
      </w:r>
      <w:r w:rsidR="00342C6D" w:rsidRPr="006B2EA9">
        <w:t xml:space="preserve"> oraz </w:t>
      </w:r>
      <w:r w:rsidR="00C83B4E" w:rsidRPr="006B2EA9">
        <w:t>otwartym</w:t>
      </w:r>
      <w:r w:rsidR="00342C6D" w:rsidRPr="006B2EA9">
        <w:t>.</w:t>
      </w:r>
      <w:r w:rsidRPr="006B2EA9">
        <w:t xml:space="preserve"> co otwiera drogę do jej zastosowania w kontekście zarządzania zdarzeniami masowymi, takimi jak mecze piłkarskie.</w:t>
      </w:r>
    </w:p>
    <w:p w14:paraId="77AFE213" w14:textId="77777777" w:rsidR="005868F6" w:rsidRPr="006B2EA9" w:rsidRDefault="005868F6" w:rsidP="005868F6">
      <w:pPr>
        <w:spacing w:line="360" w:lineRule="auto"/>
        <w:ind w:left="709"/>
        <w:rPr>
          <w:szCs w:val="24"/>
        </w:rPr>
      </w:pPr>
    </w:p>
    <w:p w14:paraId="55F6E063" w14:textId="3180DD27" w:rsidR="005868F6" w:rsidRPr="006B2EA9" w:rsidRDefault="005868F6" w:rsidP="008E6C34">
      <w:pPr>
        <w:spacing w:line="360" w:lineRule="auto"/>
        <w:ind w:firstLine="284"/>
        <w:rPr>
          <w:szCs w:val="24"/>
        </w:rPr>
      </w:pPr>
      <w:r w:rsidRPr="006B2EA9">
        <w:rPr>
          <w:szCs w:val="24"/>
        </w:rPr>
        <w:t xml:space="preserve">Wartości RSSI i SNR, mimo iż w niektórych przypadkach były bliskie granic detekcji, potwierdziły zdolność systemu do utrzymania komunikacji w miejskich warunkach, nawet przy obecności typowych przeszkód. Wykazano, że </w:t>
      </w:r>
      <w:proofErr w:type="spellStart"/>
      <w:r w:rsidRPr="006B2EA9">
        <w:rPr>
          <w:szCs w:val="24"/>
        </w:rPr>
        <w:t>LoRa</w:t>
      </w:r>
      <w:proofErr w:type="spellEnd"/>
      <w:r w:rsidRPr="006B2EA9">
        <w:rPr>
          <w:szCs w:val="24"/>
        </w:rPr>
        <w:t xml:space="preserve"> może być skutecznie wykorzystana w miejscach, gdzie tradycyjne systemy komunikacyjne mogłyby zawieść, szczególnie w sytuacjach dużego obciążenia sieci.</w:t>
      </w:r>
    </w:p>
    <w:p w14:paraId="1B81EC2F" w14:textId="77777777" w:rsidR="007169CC" w:rsidRPr="006B2EA9" w:rsidRDefault="007169CC" w:rsidP="007169CC"/>
    <w:p w14:paraId="073ED87D" w14:textId="5BB8AFBD" w:rsidR="00E04465" w:rsidRPr="006B2EA9" w:rsidRDefault="00E04465" w:rsidP="008E6C34">
      <w:pPr>
        <w:pStyle w:val="Tekstpodstawowy"/>
      </w:pPr>
      <w:r w:rsidRPr="006B2EA9">
        <w:t xml:space="preserve">Dalsze testy i badania powinny zostać przeprowadzone w celu optymalizacji parametrów sieci i infrastruktury, aby dostosować system do specyficznych wymagań i warunków, w jakich ma być eksploatowany. Jednakże, już na tym etapie można wnioskować, że technologia </w:t>
      </w:r>
      <w:proofErr w:type="spellStart"/>
      <w:r w:rsidRPr="006B2EA9">
        <w:t>LoRa</w:t>
      </w:r>
      <w:proofErr w:type="spellEnd"/>
      <w:r w:rsidRPr="006B2EA9">
        <w:t xml:space="preserve"> posiada istotny potencjał dla aplikacji wymagających długiego zasięgu i niskiego zużycia energii, takich jak elektroniczne chorągiewki sędziowskie, które wymagają niezawodnej komunikacji bezprzewodowej na</w:t>
      </w:r>
      <w:r w:rsidR="00816D79" w:rsidRPr="006B2EA9">
        <w:t xml:space="preserve"> </w:t>
      </w:r>
      <w:r w:rsidRPr="006B2EA9">
        <w:t xml:space="preserve">rozległych </w:t>
      </w:r>
      <w:r w:rsidR="00816D79" w:rsidRPr="006B2EA9">
        <w:t>obszarach</w:t>
      </w:r>
      <w:r w:rsidR="00F3360E" w:rsidRPr="006B2EA9">
        <w:t xml:space="preserve">, takich </w:t>
      </w:r>
      <w:r w:rsidRPr="006B2EA9">
        <w:t>jak stadiony</w:t>
      </w:r>
      <w:r w:rsidR="00F3360E" w:rsidRPr="006B2EA9">
        <w:t xml:space="preserve"> piłkarskie</w:t>
      </w:r>
      <w:r w:rsidRPr="006B2EA9">
        <w:t>.</w:t>
      </w:r>
    </w:p>
    <w:p w14:paraId="1D2E3A8C" w14:textId="28447C3C" w:rsidR="00453111" w:rsidRDefault="00553F33" w:rsidP="00834E42">
      <w:pPr>
        <w:pStyle w:val="Nagwek1"/>
      </w:pPr>
      <w:bookmarkStart w:id="36" w:name="_Toc155225836"/>
      <w:r w:rsidRPr="006B2EA9">
        <w:lastRenderedPageBreak/>
        <w:t>P</w:t>
      </w:r>
      <w:r w:rsidR="00453111" w:rsidRPr="006B2EA9">
        <w:t>odsumowanie</w:t>
      </w:r>
      <w:bookmarkEnd w:id="36"/>
    </w:p>
    <w:p w14:paraId="6250DF50" w14:textId="77777777" w:rsidR="00E45E35" w:rsidRPr="00E45E35" w:rsidRDefault="00E45E35" w:rsidP="00E45E35">
      <w:pPr>
        <w:pStyle w:val="Tekstpodstawowy"/>
      </w:pPr>
    </w:p>
    <w:p w14:paraId="6A5751AA" w14:textId="77777777" w:rsidR="00B76F64" w:rsidRDefault="00B76F64" w:rsidP="008E6C34">
      <w:pPr>
        <w:pStyle w:val="Tekstpodstawowy"/>
      </w:pPr>
      <w:r>
        <w:t xml:space="preserve">W projekcie dyplomowym zaprojektowano i wykonano prototyp elektronicznych flag sędziowskich oraz odbiornika, które komunikują się bezprzewodowo za pomocą technologii </w:t>
      </w:r>
      <w:proofErr w:type="spellStart"/>
      <w:r>
        <w:t>LoRa</w:t>
      </w:r>
      <w:proofErr w:type="spellEnd"/>
      <w:r>
        <w:t>. Celem była realizacja niedrogiego i skutecznego systemu komunikacji dla sędziów sportowych, zwłaszcza na niższych szczeblach rozgrywek.</w:t>
      </w:r>
    </w:p>
    <w:p w14:paraId="32E4CE16" w14:textId="77777777" w:rsidR="00B76F64" w:rsidRDefault="00B76F64" w:rsidP="00B76F64">
      <w:pPr>
        <w:pStyle w:val="Tekstpodstawowy"/>
      </w:pPr>
    </w:p>
    <w:p w14:paraId="0EC2E7FB" w14:textId="77777777" w:rsidR="00B76F64" w:rsidRDefault="00B76F64" w:rsidP="008E6C34">
      <w:pPr>
        <w:pStyle w:val="Tekstpodstawowy"/>
      </w:pPr>
      <w:r>
        <w:t xml:space="preserve">W projekcie skupiono się na zastosowaniu technologii </w:t>
      </w:r>
      <w:proofErr w:type="spellStart"/>
      <w:r>
        <w:t>LoRa</w:t>
      </w:r>
      <w:proofErr w:type="spellEnd"/>
      <w:r>
        <w:t>, która umożliwiła efektywną komunikację na duże odległości przy minimalnym zużyciu energii. Zaprojektowano specjalistyczne płytki drukowane PCB dla nadajnika i odbiornika, zwracając uwagę na ich kompatybilność z rękojeściami flag oraz obudowami odbiorników. Ważnym aspektem była ergonomia i funkcjonalność, w tym umiejscowienie przycisku w rękojeści flagi oraz integracja elementu sygnalizacyjnego w odbiorniku.</w:t>
      </w:r>
    </w:p>
    <w:p w14:paraId="664A2E52" w14:textId="77777777" w:rsidR="00B76F64" w:rsidRDefault="00B76F64" w:rsidP="00B76F64">
      <w:pPr>
        <w:pStyle w:val="Tekstpodstawowy"/>
      </w:pPr>
    </w:p>
    <w:p w14:paraId="46DFEB16" w14:textId="77777777" w:rsidR="00B76F64" w:rsidRDefault="00B76F64" w:rsidP="008E6C34">
      <w:pPr>
        <w:pStyle w:val="Tekstpodstawowy"/>
      </w:pPr>
      <w:r>
        <w:t xml:space="preserve">Opracowanie oprogramowania odbyło się w środowisku STM32CubeIDE, co zapewniło efektywną pracę z modułami RAK3172. Zaimplementowano program sterujący modułami, w tym funkcję </w:t>
      </w:r>
      <w:proofErr w:type="spellStart"/>
      <w:r>
        <w:t>PingPong_Process</w:t>
      </w:r>
      <w:proofErr w:type="spellEnd"/>
      <w:r>
        <w:t>, odpowiedzialną za zarządzanie komunikacją między nadajnikiem a odbiornikiem.</w:t>
      </w:r>
    </w:p>
    <w:p w14:paraId="174A8908" w14:textId="77777777" w:rsidR="00B76F64" w:rsidRDefault="00B76F64" w:rsidP="00B76F64">
      <w:pPr>
        <w:pStyle w:val="Tekstpodstawowy"/>
      </w:pPr>
    </w:p>
    <w:p w14:paraId="2177A9D0" w14:textId="77777777" w:rsidR="00B76F64" w:rsidRDefault="00B76F64" w:rsidP="008E6C34">
      <w:pPr>
        <w:pStyle w:val="Tekstpodstawowy"/>
      </w:pPr>
      <w:r>
        <w:t>Testy zasięgu i poboru prądu wykazały wysoką efektywność systemu. Osiągnięty zasięg komunikacji przekroczył oczekiwania, podczas gdy niskie zużycie energii potwierdziło skuteczność zastosowanej technologii. Wyniki te wskazują na funkcjonalność oraz efektywność kosztową systemu, czyniąc go dostępnym dla szerszej grupy sędziów.</w:t>
      </w:r>
    </w:p>
    <w:p w14:paraId="06BA42FE" w14:textId="77777777" w:rsidR="00B76F64" w:rsidRDefault="00B76F64" w:rsidP="00B76F64">
      <w:pPr>
        <w:pStyle w:val="Tekstpodstawowy"/>
      </w:pPr>
    </w:p>
    <w:p w14:paraId="32A8C71E" w14:textId="77777777" w:rsidR="00B76F64" w:rsidRDefault="00B76F64" w:rsidP="008E6C34">
      <w:pPr>
        <w:pStyle w:val="Tekstpodstawowy"/>
      </w:pPr>
      <w:r>
        <w:t>Możliwe ulepszenia obejmują dalszą optymalizację konstrukcji PCB i oprogramowania, zwiększenie interaktywności systemu przez dodanie wizualnych wskaźników oraz integrację z innymi systemami wykorzystywanymi w trakcie meczów. Projekt otwiera nowe możliwości w dziedzinie technologii sportowych, podkreślając znaczenie innowacyjnych rozwiązań komunikacyjnych w poprawie jakości i sprawiedliwości rozgrywek.</w:t>
      </w:r>
    </w:p>
    <w:p w14:paraId="04E2BB98" w14:textId="77777777" w:rsidR="001470CA" w:rsidRDefault="001470CA" w:rsidP="008E6C34">
      <w:pPr>
        <w:pStyle w:val="Tekstpodstawowy"/>
      </w:pPr>
    </w:p>
    <w:p w14:paraId="03A3AE79" w14:textId="77777777" w:rsidR="00B76F64" w:rsidRPr="00B76F64" w:rsidRDefault="00B76F64" w:rsidP="00B76F64">
      <w:pPr>
        <w:pStyle w:val="Tekstpodstawowy"/>
        <w:ind w:left="567" w:firstLine="0"/>
      </w:pPr>
    </w:p>
    <w:p w14:paraId="6B8E3B5E" w14:textId="77777777" w:rsidR="005C35F9" w:rsidRDefault="005C35F9" w:rsidP="00B76F64">
      <w:pPr>
        <w:pStyle w:val="Tekstpodstawowy"/>
        <w:ind w:firstLine="0"/>
      </w:pPr>
    </w:p>
    <w:p w14:paraId="2FE64CA7" w14:textId="77777777" w:rsidR="00425CAB" w:rsidRDefault="00425CAB" w:rsidP="00B76F64">
      <w:pPr>
        <w:pStyle w:val="Tekstpodstawowy"/>
        <w:ind w:firstLine="0"/>
      </w:pPr>
    </w:p>
    <w:p w14:paraId="1646AB9A" w14:textId="77777777" w:rsidR="005C35F9" w:rsidRPr="005C35F9" w:rsidRDefault="005C35F9" w:rsidP="00B76F64">
      <w:pPr>
        <w:pStyle w:val="Tekstpodstawowy"/>
        <w:ind w:firstLine="0"/>
      </w:pPr>
    </w:p>
    <w:p w14:paraId="36B0C9B9" w14:textId="3985B20E" w:rsidR="00285A25" w:rsidRPr="006B2EA9" w:rsidRDefault="00285A25" w:rsidP="00834E42">
      <w:pPr>
        <w:pStyle w:val="Nagwek1"/>
      </w:pPr>
      <w:bookmarkStart w:id="37" w:name="_Toc155225837"/>
      <w:r w:rsidRPr="006B2EA9">
        <w:lastRenderedPageBreak/>
        <w:t>Bibliografia</w:t>
      </w:r>
      <w:bookmarkEnd w:id="37"/>
    </w:p>
    <w:p w14:paraId="31961F7E" w14:textId="77777777" w:rsidR="0000269C" w:rsidRDefault="0000269C" w:rsidP="0037371A">
      <w:pPr>
        <w:pStyle w:val="Bibliografia"/>
      </w:pPr>
    </w:p>
    <w:p w14:paraId="66D75C48" w14:textId="2C075D61" w:rsidR="00CC656F" w:rsidRDefault="00285A25" w:rsidP="0037371A">
      <w:pPr>
        <w:pStyle w:val="Bibliografia"/>
      </w:pPr>
      <w:r w:rsidRPr="00CC656F">
        <w:t>[1]</w:t>
      </w:r>
      <w:r w:rsidRPr="00CC656F">
        <w:tab/>
      </w:r>
      <w:r w:rsidR="0036348C" w:rsidRPr="00CC656F">
        <w:t xml:space="preserve">Strona </w:t>
      </w:r>
      <w:proofErr w:type="spellStart"/>
      <w:r w:rsidR="0036348C" w:rsidRPr="00CC656F">
        <w:t>internetowa</w:t>
      </w:r>
      <w:proofErr w:type="spellEnd"/>
      <w:r w:rsidR="0036348C" w:rsidRPr="00CC656F">
        <w:t xml:space="preserve"> </w:t>
      </w:r>
      <w:proofErr w:type="spellStart"/>
      <w:r w:rsidR="0036348C" w:rsidRPr="00CC656F">
        <w:t>firmy</w:t>
      </w:r>
      <w:proofErr w:type="spellEnd"/>
      <w:r w:rsidR="0036348C" w:rsidRPr="00CC656F">
        <w:t xml:space="preserve"> </w:t>
      </w:r>
      <w:proofErr w:type="spellStart"/>
      <w:r w:rsidR="0036348C" w:rsidRPr="00CC656F">
        <w:t>SignalBip</w:t>
      </w:r>
      <w:proofErr w:type="spellEnd"/>
      <w:r w:rsidR="0036348C" w:rsidRPr="00CC656F">
        <w:t xml:space="preserve"> (28.12.2023):</w:t>
      </w:r>
    </w:p>
    <w:p w14:paraId="6DC3B183" w14:textId="00340603" w:rsidR="00285A25" w:rsidRPr="0037371A" w:rsidRDefault="00285A25" w:rsidP="0037371A">
      <w:pPr>
        <w:pStyle w:val="Bibliografia"/>
        <w:rPr>
          <w:u w:val="single"/>
        </w:rPr>
      </w:pPr>
      <w:r w:rsidRPr="0037371A">
        <w:rPr>
          <w:u w:val="single"/>
        </w:rPr>
        <w:t>https://signalbip.com/en/130-rechargeable-electronic-beeper-flags.html</w:t>
      </w:r>
    </w:p>
    <w:p w14:paraId="01DF2056" w14:textId="77777777" w:rsidR="00CC656F" w:rsidRPr="007D0C75" w:rsidRDefault="00285A25" w:rsidP="0037371A">
      <w:pPr>
        <w:pStyle w:val="Bibliografia"/>
        <w:rPr>
          <w:lang w:val="pl-PL"/>
        </w:rPr>
      </w:pPr>
      <w:r w:rsidRPr="007D0C75">
        <w:rPr>
          <w:lang w:val="pl-PL"/>
        </w:rPr>
        <w:t>[2]</w:t>
      </w:r>
      <w:r w:rsidRPr="007D0C75">
        <w:rPr>
          <w:lang w:val="pl-PL"/>
        </w:rPr>
        <w:tab/>
      </w:r>
      <w:r w:rsidR="0036348C" w:rsidRPr="007D0C75">
        <w:rPr>
          <w:lang w:val="pl-PL"/>
        </w:rPr>
        <w:t>Strona internetowa</w:t>
      </w:r>
      <w:r w:rsidR="0031320A" w:rsidRPr="007D0C75">
        <w:rPr>
          <w:lang w:val="pl-PL"/>
        </w:rPr>
        <w:t xml:space="preserve"> </w:t>
      </w:r>
      <w:proofErr w:type="spellStart"/>
      <w:r w:rsidR="0031320A" w:rsidRPr="007D0C75">
        <w:rPr>
          <w:lang w:val="pl-PL"/>
        </w:rPr>
        <w:t>refereestore</w:t>
      </w:r>
      <w:proofErr w:type="spellEnd"/>
      <w:r w:rsidR="0036348C" w:rsidRPr="007D0C75">
        <w:rPr>
          <w:lang w:val="pl-PL"/>
        </w:rPr>
        <w:t xml:space="preserve"> z ofertą flag </w:t>
      </w:r>
      <w:proofErr w:type="spellStart"/>
      <w:r w:rsidR="0036348C" w:rsidRPr="007D0C75">
        <w:rPr>
          <w:lang w:val="pl-PL"/>
        </w:rPr>
        <w:t>ErvoCom</w:t>
      </w:r>
      <w:proofErr w:type="spellEnd"/>
      <w:r w:rsidR="0036348C" w:rsidRPr="007D0C75">
        <w:rPr>
          <w:lang w:val="pl-PL"/>
        </w:rPr>
        <w:t xml:space="preserve"> (28.12.2023):</w:t>
      </w:r>
    </w:p>
    <w:p w14:paraId="077DDC83" w14:textId="765A9192" w:rsidR="00285A25" w:rsidRPr="007D0C75" w:rsidRDefault="004A1D74" w:rsidP="0037371A">
      <w:pPr>
        <w:pStyle w:val="Bibliografia"/>
        <w:rPr>
          <w:lang w:val="pl-PL"/>
        </w:rPr>
      </w:pPr>
      <w:hyperlink r:id="rId48" w:history="1">
        <w:r w:rsidR="00CC656F" w:rsidRPr="00CC656F">
          <w:rPr>
            <w:rStyle w:val="Hipercze"/>
            <w:color w:val="auto"/>
            <w:lang w:val="pl-PL"/>
          </w:rPr>
          <w:t>https://www.refereestore.com/new-model-ervocom-electronic-flags-set-of-2/</w:t>
        </w:r>
      </w:hyperlink>
    </w:p>
    <w:p w14:paraId="5CF22A7B" w14:textId="77777777" w:rsidR="00CC656F" w:rsidRPr="00CC656F" w:rsidRDefault="0098109F" w:rsidP="0037371A">
      <w:pPr>
        <w:pStyle w:val="Bibliografia"/>
      </w:pPr>
      <w:r w:rsidRPr="00CC656F">
        <w:t xml:space="preserve">[3]     </w:t>
      </w:r>
      <w:r w:rsidR="0036348C" w:rsidRPr="00CC656F">
        <w:tab/>
      </w:r>
      <w:r w:rsidR="0031320A" w:rsidRPr="00CC656F">
        <w:t xml:space="preserve">Laurens Slats: A Brief History of LoRa®: Three Inventors Share Their Personal Story at The Things Conference, 8 </w:t>
      </w:r>
      <w:proofErr w:type="spellStart"/>
      <w:r w:rsidR="0031320A" w:rsidRPr="00CC656F">
        <w:t>Stycznia</w:t>
      </w:r>
      <w:proofErr w:type="spellEnd"/>
      <w:r w:rsidR="0031320A" w:rsidRPr="00CC656F">
        <w:t xml:space="preserve"> 2020 </w:t>
      </w:r>
      <w:r w:rsidR="0036348C" w:rsidRPr="00CC656F">
        <w:t>:</w:t>
      </w:r>
    </w:p>
    <w:p w14:paraId="68890FDF" w14:textId="48EBB781" w:rsidR="0098109F" w:rsidRPr="0037371A" w:rsidRDefault="004A1D74" w:rsidP="0037371A">
      <w:pPr>
        <w:pStyle w:val="Bibliografia"/>
      </w:pPr>
      <w:hyperlink r:id="rId49" w:history="1">
        <w:r w:rsidR="00CC656F" w:rsidRPr="0037371A">
          <w:rPr>
            <w:rStyle w:val="Hipercze"/>
            <w:color w:val="auto"/>
          </w:rPr>
          <w:t>https://blog.semtech.com/a-brief-history-of-lora-three-inventors-share-their-personal-story-at-the-things-conference</w:t>
        </w:r>
      </w:hyperlink>
    </w:p>
    <w:p w14:paraId="6D4BBD4C" w14:textId="77777777" w:rsidR="00CC656F" w:rsidRDefault="001B6888" w:rsidP="0037371A">
      <w:pPr>
        <w:pStyle w:val="Bibliografia"/>
      </w:pPr>
      <w:r w:rsidRPr="00CC656F">
        <w:t>[4]</w:t>
      </w:r>
      <w:r w:rsidRPr="00CC656F">
        <w:tab/>
      </w:r>
      <w:r w:rsidR="0031320A" w:rsidRPr="00CC656F">
        <w:t xml:space="preserve">TEKTELIC Communications Inc.: </w:t>
      </w:r>
      <w:proofErr w:type="spellStart"/>
      <w:r w:rsidR="0031320A" w:rsidRPr="00CC656F">
        <w:t>LoRaWAN</w:t>
      </w:r>
      <w:proofErr w:type="spellEnd"/>
      <w:r w:rsidR="0031320A" w:rsidRPr="00CC656F">
        <w:t xml:space="preserve"> - Most Common Applications and Use Cases, 16 </w:t>
      </w:r>
      <w:proofErr w:type="spellStart"/>
      <w:r w:rsidR="0031320A" w:rsidRPr="00CC656F">
        <w:t>Stycznia</w:t>
      </w:r>
      <w:proofErr w:type="spellEnd"/>
      <w:r w:rsidR="0031320A" w:rsidRPr="00CC656F">
        <w:t xml:space="preserve"> 2023</w:t>
      </w:r>
      <w:r w:rsidR="0036348C" w:rsidRPr="00CC656F">
        <w:t>:</w:t>
      </w:r>
    </w:p>
    <w:p w14:paraId="2B35262C" w14:textId="72D7B0F6" w:rsidR="001B6888" w:rsidRDefault="004A1D74" w:rsidP="0037371A">
      <w:pPr>
        <w:pStyle w:val="Bibliografia"/>
        <w:rPr>
          <w:rStyle w:val="Hipercze"/>
          <w:color w:val="auto"/>
        </w:rPr>
      </w:pPr>
      <w:hyperlink r:id="rId50" w:history="1">
        <w:r w:rsidR="00CC656F" w:rsidRPr="00CC656F">
          <w:rPr>
            <w:rStyle w:val="Hipercze"/>
            <w:color w:val="auto"/>
          </w:rPr>
          <w:t>https://www.iotforall.com/lorawan-most-common-applications-and-use-cases</w:t>
        </w:r>
      </w:hyperlink>
    </w:p>
    <w:p w14:paraId="6BE739C3" w14:textId="4D42107B" w:rsidR="00F82B0F" w:rsidRPr="00DD7F2F" w:rsidRDefault="00785439" w:rsidP="00DD7F2F">
      <w:pPr>
        <w:pStyle w:val="Bibliografia"/>
      </w:pPr>
      <w:r w:rsidRPr="00DD7F2F">
        <w:rPr>
          <w:rStyle w:val="Hipercze"/>
          <w:color w:val="auto"/>
          <w:u w:val="none"/>
        </w:rPr>
        <w:t>[5]</w:t>
      </w:r>
      <w:r w:rsidRPr="00DD7F2F">
        <w:rPr>
          <w:rStyle w:val="Hipercze"/>
          <w:color w:val="auto"/>
          <w:u w:val="none"/>
        </w:rPr>
        <w:tab/>
      </w:r>
      <w:proofErr w:type="spellStart"/>
      <w:r w:rsidR="00D754A1" w:rsidRPr="00DD7F2F">
        <w:rPr>
          <w:rStyle w:val="Hipercze"/>
          <w:color w:val="auto"/>
          <w:u w:val="none"/>
        </w:rPr>
        <w:t>Semtech</w:t>
      </w:r>
      <w:proofErr w:type="spellEnd"/>
      <w:r w:rsidR="00D754A1" w:rsidRPr="00DD7F2F">
        <w:rPr>
          <w:rStyle w:val="Hipercze"/>
          <w:color w:val="auto"/>
          <w:u w:val="none"/>
        </w:rPr>
        <w:t xml:space="preserve"> Corporation</w:t>
      </w:r>
      <w:r w:rsidR="00DD7F2F" w:rsidRPr="00DD7F2F">
        <w:rPr>
          <w:rStyle w:val="Hipercze"/>
          <w:color w:val="auto"/>
          <w:u w:val="none"/>
        </w:rPr>
        <w:t xml:space="preserve">: </w:t>
      </w:r>
      <w:r w:rsidR="00DD7F2F" w:rsidRPr="00DD7F2F">
        <w:rPr>
          <w:rStyle w:val="Hipercze"/>
          <w:color w:val="auto"/>
          <w:u w:val="none"/>
        </w:rPr>
        <w:t>AN1200.22</w:t>
      </w:r>
      <w:r w:rsidR="00DD7F2F">
        <w:rPr>
          <w:rStyle w:val="Hipercze"/>
          <w:color w:val="auto"/>
          <w:u w:val="none"/>
        </w:rPr>
        <w:t xml:space="preserve"> </w:t>
      </w:r>
      <w:r w:rsidR="00DD7F2F" w:rsidRPr="00DD7F2F">
        <w:rPr>
          <w:rStyle w:val="Hipercze"/>
          <w:color w:val="auto"/>
          <w:u w:val="none"/>
        </w:rPr>
        <w:t>LoRa™ Modulation Basics</w:t>
      </w:r>
      <w:r w:rsidR="00DD7F2F">
        <w:rPr>
          <w:rStyle w:val="Hipercze"/>
          <w:color w:val="auto"/>
          <w:u w:val="none"/>
        </w:rPr>
        <w:t xml:space="preserve">, </w:t>
      </w:r>
      <w:r w:rsidR="00F82B0F">
        <w:rPr>
          <w:rStyle w:val="Hipercze"/>
          <w:color w:val="auto"/>
          <w:u w:val="none"/>
        </w:rPr>
        <w:t>Maj 2015</w:t>
      </w:r>
    </w:p>
    <w:p w14:paraId="13B56DF2" w14:textId="1A3000FF" w:rsidR="00CC656F" w:rsidRPr="007D0C75" w:rsidRDefault="001651D1" w:rsidP="0037371A">
      <w:pPr>
        <w:pStyle w:val="Bibliografia"/>
        <w:rPr>
          <w:lang w:val="pl-PL"/>
        </w:rPr>
      </w:pPr>
      <w:r w:rsidRPr="007D0C75">
        <w:rPr>
          <w:lang w:val="pl-PL"/>
        </w:rPr>
        <w:t>[</w:t>
      </w:r>
      <w:r w:rsidR="00846E12">
        <w:rPr>
          <w:lang w:val="pl-PL"/>
        </w:rPr>
        <w:t>6</w:t>
      </w:r>
      <w:r w:rsidRPr="007D0C75">
        <w:rPr>
          <w:lang w:val="pl-PL"/>
        </w:rPr>
        <w:t>]</w:t>
      </w:r>
      <w:r w:rsidRPr="007D0C75">
        <w:rPr>
          <w:lang w:val="pl-PL"/>
        </w:rPr>
        <w:tab/>
      </w:r>
      <w:r w:rsidR="0031320A" w:rsidRPr="007D0C75">
        <w:rPr>
          <w:lang w:val="pl-PL"/>
        </w:rPr>
        <w:t xml:space="preserve">Krzysztof Chojnowski: </w:t>
      </w:r>
      <w:proofErr w:type="spellStart"/>
      <w:r w:rsidR="0031320A" w:rsidRPr="007D0C75">
        <w:rPr>
          <w:lang w:val="pl-PL"/>
        </w:rPr>
        <w:t>LoRa</w:t>
      </w:r>
      <w:proofErr w:type="spellEnd"/>
      <w:r w:rsidR="0031320A" w:rsidRPr="007D0C75">
        <w:rPr>
          <w:lang w:val="pl-PL"/>
        </w:rPr>
        <w:t xml:space="preserve"> na STM32 i SX1276 – jaki jest realny zasięg transmisji?,</w:t>
      </w:r>
      <w:r w:rsidR="0036348C" w:rsidRPr="007D0C75">
        <w:rPr>
          <w:lang w:val="pl-PL"/>
        </w:rPr>
        <w:t xml:space="preserve"> </w:t>
      </w:r>
      <w:r w:rsidR="0031320A" w:rsidRPr="007D0C75">
        <w:rPr>
          <w:lang w:val="pl-PL"/>
        </w:rPr>
        <w:t>13 Grudnia 2017:</w:t>
      </w:r>
    </w:p>
    <w:p w14:paraId="16AD20B7" w14:textId="19A9666B" w:rsidR="001651D1" w:rsidRPr="007D0C75" w:rsidRDefault="004A1D74" w:rsidP="0037371A">
      <w:pPr>
        <w:pStyle w:val="Bibliografia"/>
        <w:rPr>
          <w:lang w:val="pl-PL"/>
        </w:rPr>
      </w:pPr>
      <w:hyperlink r:id="rId51" w:history="1">
        <w:r w:rsidR="0037371A" w:rsidRPr="007D0C75">
          <w:rPr>
            <w:rStyle w:val="Hipercze"/>
            <w:color w:val="auto"/>
            <w:lang w:val="pl-PL"/>
          </w:rPr>
          <w:t>https://mikrokontroler.pl/2017/12/13/lora-stm32-sx1276-realny-zasieg-transmisji/</w:t>
        </w:r>
      </w:hyperlink>
    </w:p>
    <w:p w14:paraId="6BA901B0" w14:textId="0A35D522" w:rsidR="00CC656F" w:rsidRDefault="009A6BCD" w:rsidP="0037371A">
      <w:pPr>
        <w:pStyle w:val="Bibliografia"/>
      </w:pPr>
      <w:r w:rsidRPr="00CC656F">
        <w:t>[</w:t>
      </w:r>
      <w:r w:rsidR="00846E12">
        <w:t>7</w:t>
      </w:r>
      <w:r w:rsidRPr="00CC656F">
        <w:t>]</w:t>
      </w:r>
      <w:r w:rsidRPr="00CC656F">
        <w:tab/>
      </w:r>
      <w:r w:rsidR="0031320A" w:rsidRPr="00CC656F">
        <w:t>Eric B.: LoRa, 2018:</w:t>
      </w:r>
    </w:p>
    <w:p w14:paraId="2A8DE4BC" w14:textId="5C556312" w:rsidR="00CB32ED" w:rsidRPr="00CC656F" w:rsidRDefault="004A1D74" w:rsidP="0037371A">
      <w:pPr>
        <w:pStyle w:val="Bibliografia"/>
        <w:rPr>
          <w:rStyle w:val="Hipercze"/>
          <w:color w:val="auto"/>
          <w:u w:val="none"/>
        </w:rPr>
      </w:pPr>
      <w:hyperlink r:id="rId52" w:history="1">
        <w:r w:rsidR="00CC656F" w:rsidRPr="00CC656F">
          <w:rPr>
            <w:rStyle w:val="Hipercze"/>
            <w:color w:val="auto"/>
          </w:rPr>
          <w:t>https://lora.readthedocs.io/en/latest/</w:t>
        </w:r>
      </w:hyperlink>
    </w:p>
    <w:p w14:paraId="029677F8" w14:textId="4497D82D" w:rsidR="00CC656F" w:rsidRPr="007D0C75" w:rsidRDefault="00397897" w:rsidP="0037371A">
      <w:pPr>
        <w:pStyle w:val="Bibliografia"/>
        <w:rPr>
          <w:lang w:val="pl-PL"/>
        </w:rPr>
      </w:pPr>
      <w:r w:rsidRPr="00CC656F">
        <w:rPr>
          <w:rStyle w:val="Hipercze"/>
          <w:color w:val="auto"/>
          <w:u w:val="none"/>
          <w:lang w:val="pl-PL"/>
        </w:rPr>
        <w:t>[</w:t>
      </w:r>
      <w:r w:rsidR="00846E12">
        <w:rPr>
          <w:rStyle w:val="Hipercze"/>
          <w:color w:val="auto"/>
          <w:u w:val="none"/>
          <w:lang w:val="pl-PL"/>
        </w:rPr>
        <w:t>8</w:t>
      </w:r>
      <w:r w:rsidRPr="00CC656F">
        <w:rPr>
          <w:rStyle w:val="Hipercze"/>
          <w:color w:val="auto"/>
          <w:u w:val="none"/>
          <w:lang w:val="pl-PL"/>
        </w:rPr>
        <w:t>]</w:t>
      </w:r>
      <w:r w:rsidRPr="00CC656F">
        <w:rPr>
          <w:rStyle w:val="Hipercze"/>
          <w:color w:val="auto"/>
          <w:u w:val="none"/>
          <w:lang w:val="pl-PL"/>
        </w:rPr>
        <w:tab/>
      </w:r>
      <w:r w:rsidR="0036348C" w:rsidRPr="007D0C75">
        <w:rPr>
          <w:lang w:val="pl-PL"/>
        </w:rPr>
        <w:t xml:space="preserve">Strona internetowa firmy </w:t>
      </w:r>
      <w:proofErr w:type="spellStart"/>
      <w:r w:rsidR="0031320A" w:rsidRPr="007D0C75">
        <w:rPr>
          <w:lang w:val="pl-PL"/>
        </w:rPr>
        <w:t>botland</w:t>
      </w:r>
      <w:proofErr w:type="spellEnd"/>
      <w:r w:rsidR="0031320A" w:rsidRPr="007D0C75">
        <w:rPr>
          <w:lang w:val="pl-PL"/>
        </w:rPr>
        <w:t xml:space="preserve"> </w:t>
      </w:r>
      <w:r w:rsidR="0036348C" w:rsidRPr="007D0C75">
        <w:rPr>
          <w:lang w:val="pl-PL"/>
        </w:rPr>
        <w:t>(28.12.2023):</w:t>
      </w:r>
    </w:p>
    <w:p w14:paraId="78F1C29B" w14:textId="052709B5" w:rsidR="00285A25" w:rsidRPr="00CC656F" w:rsidRDefault="004A1D74" w:rsidP="0037371A">
      <w:pPr>
        <w:pStyle w:val="Bibliografia"/>
        <w:rPr>
          <w:rStyle w:val="Hipercze"/>
          <w:color w:val="auto"/>
          <w:u w:val="none"/>
          <w:lang w:val="pl-PL"/>
        </w:rPr>
      </w:pPr>
      <w:hyperlink r:id="rId53" w:history="1">
        <w:r w:rsidR="00CC656F" w:rsidRPr="00CC656F">
          <w:rPr>
            <w:rStyle w:val="Hipercze"/>
            <w:color w:val="auto"/>
            <w:lang w:val="pl-PL"/>
          </w:rPr>
          <w:t>https://botland.com.pl/programatory/22109-stlink-v3minie-debugger-i-programator-do-mikrokontrolerow-stm32-stmicroelectronics.html</w:t>
        </w:r>
      </w:hyperlink>
    </w:p>
    <w:p w14:paraId="723B2FDF" w14:textId="7741F54E" w:rsidR="00CC656F" w:rsidRDefault="002B1BEE" w:rsidP="0037371A">
      <w:pPr>
        <w:pStyle w:val="Bibliografia"/>
      </w:pPr>
      <w:r w:rsidRPr="00CC656F">
        <w:rPr>
          <w:rStyle w:val="Hipercze"/>
          <w:color w:val="auto"/>
          <w:u w:val="none"/>
        </w:rPr>
        <w:t>[</w:t>
      </w:r>
      <w:r w:rsidR="00846E12">
        <w:rPr>
          <w:rStyle w:val="Hipercze"/>
          <w:color w:val="auto"/>
          <w:u w:val="none"/>
        </w:rPr>
        <w:t>9</w:t>
      </w:r>
      <w:r w:rsidRPr="00CC656F">
        <w:rPr>
          <w:rStyle w:val="Hipercze"/>
          <w:color w:val="auto"/>
          <w:u w:val="none"/>
        </w:rPr>
        <w:t>]</w:t>
      </w:r>
      <w:r w:rsidRPr="00CC656F">
        <w:rPr>
          <w:rStyle w:val="Hipercze"/>
          <w:color w:val="auto"/>
          <w:u w:val="none"/>
        </w:rPr>
        <w:tab/>
      </w:r>
      <w:r w:rsidR="0031320A" w:rsidRPr="00CC656F">
        <w:t xml:space="preserve">RAK3172 </w:t>
      </w:r>
      <w:proofErr w:type="spellStart"/>
      <w:r w:rsidR="0031320A" w:rsidRPr="00CC656F">
        <w:t>WisDuo</w:t>
      </w:r>
      <w:proofErr w:type="spellEnd"/>
      <w:r w:rsidR="0031320A" w:rsidRPr="00CC656F">
        <w:t xml:space="preserve"> LPWAN Module Datasheet</w:t>
      </w:r>
      <w:r w:rsidR="0036348C" w:rsidRPr="00CC656F">
        <w:t>:</w:t>
      </w:r>
    </w:p>
    <w:p w14:paraId="393637AA" w14:textId="3C3A8FCC" w:rsidR="002B1BEE" w:rsidRPr="00CC656F" w:rsidRDefault="004A1D74" w:rsidP="0037371A">
      <w:pPr>
        <w:pStyle w:val="Bibliografia"/>
        <w:rPr>
          <w:rStyle w:val="Hipercze"/>
          <w:color w:val="auto"/>
          <w:u w:val="none"/>
        </w:rPr>
      </w:pPr>
      <w:hyperlink r:id="rId54" w:history="1">
        <w:r w:rsidR="00CC656F" w:rsidRPr="00CC656F">
          <w:rPr>
            <w:rStyle w:val="Hipercze"/>
            <w:color w:val="auto"/>
          </w:rPr>
          <w:t>https://docs.rakwireless.com/Product-Categories/WisDuo/RAK3172-Module/Datasheet/</w:t>
        </w:r>
      </w:hyperlink>
    </w:p>
    <w:p w14:paraId="3F5D6929" w14:textId="1E13889D" w:rsidR="00CC656F" w:rsidRPr="007D0C75" w:rsidRDefault="006E7F73" w:rsidP="0037371A">
      <w:pPr>
        <w:pStyle w:val="Bibliografia"/>
        <w:rPr>
          <w:lang w:val="pl-PL"/>
        </w:rPr>
      </w:pPr>
      <w:r w:rsidRPr="007D0C75">
        <w:rPr>
          <w:lang w:val="pl-PL"/>
        </w:rPr>
        <w:t>[</w:t>
      </w:r>
      <w:r w:rsidR="00846E12">
        <w:rPr>
          <w:lang w:val="pl-PL"/>
        </w:rPr>
        <w:t>10</w:t>
      </w:r>
      <w:r w:rsidRPr="007D0C75">
        <w:rPr>
          <w:lang w:val="pl-PL"/>
        </w:rPr>
        <w:t>]</w:t>
      </w:r>
      <w:r w:rsidRPr="007D0C75">
        <w:rPr>
          <w:lang w:val="pl-PL"/>
        </w:rPr>
        <w:tab/>
      </w:r>
      <w:r w:rsidR="0036348C" w:rsidRPr="007D0C75">
        <w:rPr>
          <w:lang w:val="pl-PL"/>
        </w:rPr>
        <w:t>Strona internetowa firmy</w:t>
      </w:r>
      <w:r w:rsidR="00252192" w:rsidRPr="007D0C75">
        <w:rPr>
          <w:lang w:val="pl-PL"/>
        </w:rPr>
        <w:t xml:space="preserve"> </w:t>
      </w:r>
      <w:proofErr w:type="spellStart"/>
      <w:r w:rsidR="00252192" w:rsidRPr="007D0C75">
        <w:rPr>
          <w:lang w:val="pl-PL"/>
        </w:rPr>
        <w:t>taoglas</w:t>
      </w:r>
      <w:proofErr w:type="spellEnd"/>
      <w:r w:rsidR="00252192" w:rsidRPr="007D0C75">
        <w:rPr>
          <w:lang w:val="pl-PL"/>
        </w:rPr>
        <w:t>, dokumentacja anteny</w:t>
      </w:r>
      <w:r w:rsidR="0036348C" w:rsidRPr="007D0C75">
        <w:rPr>
          <w:lang w:val="pl-PL"/>
        </w:rPr>
        <w:t xml:space="preserve"> (28.12.2023):</w:t>
      </w:r>
    </w:p>
    <w:p w14:paraId="5DDDBBFE" w14:textId="34AD754B" w:rsidR="002B1BEE" w:rsidRPr="007D0C75" w:rsidRDefault="004A1D74" w:rsidP="0037371A">
      <w:pPr>
        <w:pStyle w:val="Bibliografia"/>
        <w:rPr>
          <w:lang w:val="pl-PL"/>
        </w:rPr>
      </w:pPr>
      <w:hyperlink r:id="rId55" w:history="1">
        <w:r w:rsidR="00CC656F" w:rsidRPr="00CC656F">
          <w:rPr>
            <w:rStyle w:val="Hipercze"/>
            <w:color w:val="auto"/>
            <w:lang w:val="pl-PL"/>
          </w:rPr>
          <w:t>https://www.taoglas.com/product/ti-08-c-0111-868mhz-band-terminal-antenna/</w:t>
        </w:r>
      </w:hyperlink>
    </w:p>
    <w:p w14:paraId="399C3295" w14:textId="5D0FDA4E" w:rsidR="00CC656F" w:rsidRPr="007D0C75" w:rsidRDefault="00E52437" w:rsidP="0037371A">
      <w:pPr>
        <w:pStyle w:val="Bibliografia"/>
        <w:rPr>
          <w:lang w:val="pl-PL"/>
        </w:rPr>
      </w:pPr>
      <w:r w:rsidRPr="007D0C75">
        <w:rPr>
          <w:lang w:val="pl-PL"/>
        </w:rPr>
        <w:t>[1</w:t>
      </w:r>
      <w:r w:rsidR="00846E12">
        <w:rPr>
          <w:lang w:val="pl-PL"/>
        </w:rPr>
        <w:t>1</w:t>
      </w:r>
      <w:r w:rsidRPr="007D0C75">
        <w:rPr>
          <w:lang w:val="pl-PL"/>
        </w:rPr>
        <w:t>]</w:t>
      </w:r>
      <w:r w:rsidRPr="007D0C75">
        <w:rPr>
          <w:lang w:val="pl-PL"/>
        </w:rPr>
        <w:tab/>
      </w:r>
      <w:r w:rsidR="0036348C" w:rsidRPr="007D0C75">
        <w:rPr>
          <w:lang w:val="pl-PL"/>
        </w:rPr>
        <w:t xml:space="preserve">Strona internetowa firmy </w:t>
      </w:r>
      <w:proofErr w:type="spellStart"/>
      <w:r w:rsidR="0031320A" w:rsidRPr="007D0C75">
        <w:rPr>
          <w:lang w:val="pl-PL"/>
        </w:rPr>
        <w:t>botland</w:t>
      </w:r>
      <w:proofErr w:type="spellEnd"/>
      <w:r w:rsidR="00252192" w:rsidRPr="007D0C75">
        <w:rPr>
          <w:lang w:val="pl-PL"/>
        </w:rPr>
        <w:t>, oferta obudowy</w:t>
      </w:r>
      <w:r w:rsidR="0036348C" w:rsidRPr="007D0C75">
        <w:rPr>
          <w:lang w:val="pl-PL"/>
        </w:rPr>
        <w:t xml:space="preserve"> (28.12.2023):</w:t>
      </w:r>
    </w:p>
    <w:p w14:paraId="50F8A7BE" w14:textId="2D3863E6" w:rsidR="00133AAB" w:rsidRPr="00CC656F" w:rsidRDefault="004A1D74" w:rsidP="0037371A">
      <w:pPr>
        <w:pStyle w:val="Bibliografia"/>
        <w:rPr>
          <w:rStyle w:val="Hipercze"/>
          <w:color w:val="auto"/>
          <w:u w:val="none"/>
          <w:lang w:val="pl-PL"/>
        </w:rPr>
      </w:pPr>
      <w:hyperlink r:id="rId56" w:history="1">
        <w:r w:rsidR="00CC656F" w:rsidRPr="00CC656F">
          <w:rPr>
            <w:rStyle w:val="Hipercze"/>
            <w:color w:val="auto"/>
            <w:lang w:val="pl-PL"/>
          </w:rPr>
          <w:t>https://botland.com.pl/obudowy/14199-obudowa-plastikowa-maszczyk-km-79a-abs-101x81x31mm-czarny-5904422377533.html</w:t>
        </w:r>
      </w:hyperlink>
    </w:p>
    <w:p w14:paraId="57D6F0DA" w14:textId="06AF300D" w:rsidR="00CC656F" w:rsidRPr="007D0C75" w:rsidRDefault="00133AAB" w:rsidP="0037371A">
      <w:pPr>
        <w:pStyle w:val="Bibliografia"/>
        <w:rPr>
          <w:lang w:val="pl-PL"/>
        </w:rPr>
      </w:pPr>
      <w:r w:rsidRPr="00CC656F">
        <w:rPr>
          <w:rStyle w:val="Hipercze"/>
          <w:color w:val="auto"/>
          <w:u w:val="none"/>
          <w:lang w:val="pl-PL"/>
        </w:rPr>
        <w:t>[1</w:t>
      </w:r>
      <w:r w:rsidR="00846E12">
        <w:rPr>
          <w:rStyle w:val="Hipercze"/>
          <w:color w:val="auto"/>
          <w:u w:val="none"/>
          <w:lang w:val="pl-PL"/>
        </w:rPr>
        <w:t>2</w:t>
      </w:r>
      <w:r w:rsidRPr="00CC656F">
        <w:rPr>
          <w:rStyle w:val="Hipercze"/>
          <w:color w:val="auto"/>
          <w:u w:val="none"/>
          <w:lang w:val="pl-PL"/>
        </w:rPr>
        <w:t>]</w:t>
      </w:r>
      <w:r w:rsidRPr="00CC656F">
        <w:rPr>
          <w:rStyle w:val="Hipercze"/>
          <w:color w:val="auto"/>
          <w:u w:val="none"/>
          <w:lang w:val="pl-PL"/>
        </w:rPr>
        <w:tab/>
      </w:r>
      <w:r w:rsidR="0036348C" w:rsidRPr="007D0C75">
        <w:rPr>
          <w:lang w:val="pl-PL"/>
        </w:rPr>
        <w:t xml:space="preserve">Strona internetowa firmy </w:t>
      </w:r>
      <w:proofErr w:type="spellStart"/>
      <w:r w:rsidR="00252192" w:rsidRPr="007D0C75">
        <w:rPr>
          <w:lang w:val="pl-PL"/>
        </w:rPr>
        <w:t>mouser</w:t>
      </w:r>
      <w:proofErr w:type="spellEnd"/>
      <w:r w:rsidR="00252192" w:rsidRPr="007D0C75">
        <w:rPr>
          <w:lang w:val="pl-PL"/>
        </w:rPr>
        <w:t xml:space="preserve">, dokumentacja </w:t>
      </w:r>
      <w:proofErr w:type="spellStart"/>
      <w:r w:rsidR="00252192" w:rsidRPr="007D0C75">
        <w:rPr>
          <w:lang w:val="pl-PL"/>
        </w:rPr>
        <w:t>buzzera</w:t>
      </w:r>
      <w:proofErr w:type="spellEnd"/>
      <w:r w:rsidR="0036348C" w:rsidRPr="007D0C75">
        <w:rPr>
          <w:lang w:val="pl-PL"/>
        </w:rPr>
        <w:t xml:space="preserve"> (28.12.2023):</w:t>
      </w:r>
    </w:p>
    <w:p w14:paraId="5436EC5F" w14:textId="0E3EB522" w:rsidR="00133AAB" w:rsidRPr="00CC656F" w:rsidRDefault="004A1D74" w:rsidP="0037371A">
      <w:pPr>
        <w:pStyle w:val="Bibliografia"/>
        <w:rPr>
          <w:rStyle w:val="Hipercze"/>
          <w:color w:val="auto"/>
          <w:u w:val="none"/>
          <w:lang w:val="pl-PL"/>
        </w:rPr>
      </w:pPr>
      <w:hyperlink r:id="rId57" w:history="1">
        <w:r w:rsidR="00CC656F" w:rsidRPr="00CC656F">
          <w:rPr>
            <w:rStyle w:val="Hipercze"/>
            <w:color w:val="auto"/>
            <w:lang w:val="pl-PL"/>
          </w:rPr>
          <w:t>https://eu.mouser.com/datasheet/2/1005/2021011439f2a-2325696.pdf</w:t>
        </w:r>
      </w:hyperlink>
    </w:p>
    <w:p w14:paraId="0291FF22" w14:textId="04B3956C" w:rsidR="00CC656F" w:rsidRPr="007D0C75" w:rsidRDefault="0003015B" w:rsidP="0037371A">
      <w:pPr>
        <w:pStyle w:val="Bibliografia"/>
        <w:rPr>
          <w:lang w:val="pl-PL"/>
        </w:rPr>
      </w:pPr>
      <w:r w:rsidRPr="00CC656F">
        <w:rPr>
          <w:rStyle w:val="Hipercze"/>
          <w:color w:val="auto"/>
          <w:u w:val="none"/>
          <w:lang w:val="pl-PL"/>
        </w:rPr>
        <w:t>[1</w:t>
      </w:r>
      <w:r w:rsidR="00846E12">
        <w:rPr>
          <w:rStyle w:val="Hipercze"/>
          <w:color w:val="auto"/>
          <w:u w:val="none"/>
          <w:lang w:val="pl-PL"/>
        </w:rPr>
        <w:t>3</w:t>
      </w:r>
      <w:r w:rsidRPr="00CC656F">
        <w:rPr>
          <w:rStyle w:val="Hipercze"/>
          <w:color w:val="auto"/>
          <w:u w:val="none"/>
          <w:lang w:val="pl-PL"/>
        </w:rPr>
        <w:t>]</w:t>
      </w:r>
      <w:r w:rsidRPr="00CC656F">
        <w:rPr>
          <w:rStyle w:val="Hipercze"/>
          <w:color w:val="auto"/>
          <w:u w:val="none"/>
          <w:lang w:val="pl-PL"/>
        </w:rPr>
        <w:tab/>
      </w:r>
      <w:r w:rsidR="00252192" w:rsidRPr="00CC656F">
        <w:rPr>
          <w:rStyle w:val="Hipercze"/>
          <w:color w:val="auto"/>
          <w:u w:val="none"/>
          <w:lang w:val="pl-PL"/>
        </w:rPr>
        <w:t xml:space="preserve">Strona internetowa firmy </w:t>
      </w:r>
      <w:proofErr w:type="spellStart"/>
      <w:r w:rsidR="00252192" w:rsidRPr="00CC656F">
        <w:rPr>
          <w:rStyle w:val="Hipercze"/>
          <w:color w:val="auto"/>
          <w:u w:val="none"/>
          <w:lang w:val="pl-PL"/>
        </w:rPr>
        <w:t>onsemi</w:t>
      </w:r>
      <w:proofErr w:type="spellEnd"/>
      <w:r w:rsidR="00252192" w:rsidRPr="00CC656F">
        <w:rPr>
          <w:rStyle w:val="Hipercze"/>
          <w:color w:val="auto"/>
          <w:u w:val="none"/>
          <w:lang w:val="pl-PL"/>
        </w:rPr>
        <w:t xml:space="preserve">, </w:t>
      </w:r>
      <w:r w:rsidR="00252192" w:rsidRPr="007D0C75">
        <w:rPr>
          <w:lang w:val="pl-PL"/>
        </w:rPr>
        <w:t>dokumentacja tranzystora</w:t>
      </w:r>
      <w:r w:rsidR="0036348C" w:rsidRPr="007D0C75">
        <w:rPr>
          <w:lang w:val="pl-PL"/>
        </w:rPr>
        <w:t xml:space="preserve"> (28.12.2023):</w:t>
      </w:r>
    </w:p>
    <w:p w14:paraId="069D80AB" w14:textId="1560BE40" w:rsidR="0003015B" w:rsidRPr="00CC656F" w:rsidRDefault="004A1D74" w:rsidP="0037371A">
      <w:pPr>
        <w:pStyle w:val="Bibliografia"/>
        <w:rPr>
          <w:rStyle w:val="Hipercze"/>
          <w:color w:val="auto"/>
          <w:u w:val="none"/>
          <w:lang w:val="pl-PL"/>
        </w:rPr>
      </w:pPr>
      <w:hyperlink r:id="rId58" w:history="1">
        <w:r w:rsidR="00CC656F" w:rsidRPr="00CC656F">
          <w:rPr>
            <w:rStyle w:val="Hipercze"/>
            <w:color w:val="auto"/>
            <w:lang w:val="pl-PL"/>
          </w:rPr>
          <w:t>https://www.onsemi.com/pdf/datasheet/2n3903-d.pdf</w:t>
        </w:r>
      </w:hyperlink>
    </w:p>
    <w:p w14:paraId="4AE7036B" w14:textId="31A012DB" w:rsidR="00CC656F" w:rsidRPr="007D0C75" w:rsidRDefault="00412CEF" w:rsidP="0037371A">
      <w:pPr>
        <w:pStyle w:val="Bibliografia"/>
        <w:rPr>
          <w:lang w:val="pl-PL"/>
        </w:rPr>
      </w:pPr>
      <w:r w:rsidRPr="00CC656F">
        <w:rPr>
          <w:rStyle w:val="Hipercze"/>
          <w:color w:val="auto"/>
          <w:u w:val="none"/>
          <w:lang w:val="pl-PL"/>
        </w:rPr>
        <w:t>[1</w:t>
      </w:r>
      <w:r w:rsidR="00846E12">
        <w:rPr>
          <w:rStyle w:val="Hipercze"/>
          <w:color w:val="auto"/>
          <w:u w:val="none"/>
          <w:lang w:val="pl-PL"/>
        </w:rPr>
        <w:t>4</w:t>
      </w:r>
      <w:r w:rsidRPr="00CC656F">
        <w:rPr>
          <w:rStyle w:val="Hipercze"/>
          <w:color w:val="auto"/>
          <w:u w:val="none"/>
          <w:lang w:val="pl-PL"/>
        </w:rPr>
        <w:t>]</w:t>
      </w:r>
      <w:r w:rsidRPr="00CC656F">
        <w:rPr>
          <w:rStyle w:val="Hipercze"/>
          <w:color w:val="auto"/>
          <w:u w:val="none"/>
          <w:lang w:val="pl-PL"/>
        </w:rPr>
        <w:tab/>
      </w:r>
      <w:r w:rsidR="0036348C" w:rsidRPr="007D0C75">
        <w:rPr>
          <w:lang w:val="pl-PL"/>
        </w:rPr>
        <w:t>Strona internetowa firmy</w:t>
      </w:r>
      <w:r w:rsidR="00252192" w:rsidRPr="007D0C75">
        <w:rPr>
          <w:lang w:val="pl-PL"/>
        </w:rPr>
        <w:t xml:space="preserve"> ST, STM32CubeWL</w:t>
      </w:r>
      <w:r w:rsidR="0036348C" w:rsidRPr="007D0C75">
        <w:rPr>
          <w:lang w:val="pl-PL"/>
        </w:rPr>
        <w:t xml:space="preserve"> (28.12.2023):</w:t>
      </w:r>
    </w:p>
    <w:p w14:paraId="097F2956" w14:textId="1A8BADC0" w:rsidR="0003015B" w:rsidRPr="00CC656F" w:rsidRDefault="004A1D74" w:rsidP="0037371A">
      <w:pPr>
        <w:pStyle w:val="Bibliografia"/>
        <w:rPr>
          <w:rStyle w:val="Hipercze"/>
          <w:color w:val="auto"/>
          <w:u w:val="none"/>
          <w:lang w:val="pl-PL"/>
        </w:rPr>
      </w:pPr>
      <w:hyperlink r:id="rId59" w:history="1">
        <w:r w:rsidR="00CC656F" w:rsidRPr="00CC656F">
          <w:rPr>
            <w:rStyle w:val="Hipercze"/>
            <w:color w:val="auto"/>
            <w:lang w:val="pl-PL"/>
          </w:rPr>
          <w:t>https://www.st.com/en/embedded-software/stm32cubewl.html</w:t>
        </w:r>
      </w:hyperlink>
    </w:p>
    <w:p w14:paraId="65090087" w14:textId="52D6E9B1" w:rsidR="00CC656F" w:rsidRPr="007D0C75" w:rsidRDefault="00C348DB" w:rsidP="0037371A">
      <w:pPr>
        <w:pStyle w:val="Bibliografia"/>
        <w:rPr>
          <w:lang w:val="pl-PL"/>
        </w:rPr>
      </w:pPr>
      <w:r w:rsidRPr="00CC656F">
        <w:rPr>
          <w:rStyle w:val="Hipercze"/>
          <w:color w:val="auto"/>
          <w:u w:val="none"/>
          <w:lang w:val="pl-PL"/>
        </w:rPr>
        <w:t>[1</w:t>
      </w:r>
      <w:r w:rsidR="00846E12">
        <w:rPr>
          <w:rStyle w:val="Hipercze"/>
          <w:color w:val="auto"/>
          <w:u w:val="none"/>
          <w:lang w:val="pl-PL"/>
        </w:rPr>
        <w:t>5</w:t>
      </w:r>
      <w:r w:rsidRPr="00CC656F">
        <w:rPr>
          <w:rStyle w:val="Hipercze"/>
          <w:color w:val="auto"/>
          <w:u w:val="none"/>
          <w:lang w:val="pl-PL"/>
        </w:rPr>
        <w:t>]</w:t>
      </w:r>
      <w:r w:rsidRPr="00CC656F">
        <w:rPr>
          <w:rStyle w:val="Hipercze"/>
          <w:color w:val="auto"/>
          <w:u w:val="none"/>
          <w:lang w:val="pl-PL"/>
        </w:rPr>
        <w:tab/>
      </w:r>
      <w:r w:rsidR="00252192" w:rsidRPr="007D0C75">
        <w:rPr>
          <w:lang w:val="pl-PL"/>
        </w:rPr>
        <w:t xml:space="preserve">Krzysztof Paprocki, Biblioteki CMSIS dla STM32 </w:t>
      </w:r>
      <w:proofErr w:type="spellStart"/>
      <w:r w:rsidR="00252192" w:rsidRPr="007D0C75">
        <w:rPr>
          <w:lang w:val="pl-PL"/>
        </w:rPr>
        <w:t>ver</w:t>
      </w:r>
      <w:proofErr w:type="spellEnd"/>
      <w:r w:rsidR="00252192" w:rsidRPr="007D0C75">
        <w:rPr>
          <w:lang w:val="pl-PL"/>
        </w:rPr>
        <w:t>. 3.1.0, 4 Sierpnia 2010</w:t>
      </w:r>
      <w:r w:rsidR="0036348C" w:rsidRPr="007D0C75">
        <w:rPr>
          <w:lang w:val="pl-PL"/>
        </w:rPr>
        <w:t>:</w:t>
      </w:r>
    </w:p>
    <w:p w14:paraId="23557726" w14:textId="58A79900" w:rsidR="00133AAB" w:rsidRPr="00CC656F" w:rsidRDefault="004A1D74" w:rsidP="0037371A">
      <w:pPr>
        <w:pStyle w:val="Bibliografia"/>
        <w:rPr>
          <w:rStyle w:val="Hipercze"/>
          <w:color w:val="auto"/>
          <w:u w:val="none"/>
          <w:lang w:val="pl-PL"/>
        </w:rPr>
      </w:pPr>
      <w:hyperlink r:id="rId60" w:history="1">
        <w:r w:rsidR="00CC656F" w:rsidRPr="00CC656F">
          <w:rPr>
            <w:rStyle w:val="Hipercze"/>
            <w:color w:val="auto"/>
            <w:lang w:val="pl-PL"/>
          </w:rPr>
          <w:t>https://mikrokontroler.pl/2010/08/04/biblioteki-cmsis-dla-stm32-ver-3-1-0/</w:t>
        </w:r>
      </w:hyperlink>
    </w:p>
    <w:p w14:paraId="181BB43D" w14:textId="5960F850" w:rsidR="00CC656F" w:rsidRDefault="00A8263C" w:rsidP="0037371A">
      <w:pPr>
        <w:pStyle w:val="Bibliografia"/>
        <w:rPr>
          <w:rStyle w:val="Hipercze"/>
          <w:color w:val="auto"/>
          <w:u w:val="none"/>
        </w:rPr>
      </w:pPr>
      <w:r w:rsidRPr="00CC656F">
        <w:rPr>
          <w:rStyle w:val="Hipercze"/>
          <w:color w:val="auto"/>
          <w:u w:val="none"/>
        </w:rPr>
        <w:lastRenderedPageBreak/>
        <w:t>[1</w:t>
      </w:r>
      <w:r w:rsidR="00846E12">
        <w:rPr>
          <w:rStyle w:val="Hipercze"/>
          <w:color w:val="auto"/>
          <w:u w:val="none"/>
        </w:rPr>
        <w:t>6</w:t>
      </w:r>
      <w:r w:rsidR="0036348C" w:rsidRPr="00CC656F">
        <w:rPr>
          <w:rStyle w:val="Hipercze"/>
          <w:color w:val="auto"/>
          <w:u w:val="none"/>
        </w:rPr>
        <w:t>]</w:t>
      </w:r>
      <w:r w:rsidR="0036348C" w:rsidRPr="00CC656F">
        <w:t xml:space="preserve">     </w:t>
      </w:r>
      <w:r w:rsidR="00D214F2" w:rsidRPr="00CC656F">
        <w:t>Andrew Larkin/Arcadius Systems</w:t>
      </w:r>
      <w:r w:rsidR="008F6981">
        <w:t>:</w:t>
      </w:r>
      <w:r w:rsidR="00D214F2" w:rsidRPr="00CC656F">
        <w:t xml:space="preserve"> </w:t>
      </w:r>
      <w:proofErr w:type="spellStart"/>
      <w:r w:rsidR="00D214F2" w:rsidRPr="00CC656F">
        <w:t>ProjectSetup</w:t>
      </w:r>
      <w:proofErr w:type="spellEnd"/>
      <w:r w:rsidR="00D214F2" w:rsidRPr="00CC656F">
        <w:t xml:space="preserve"> for RAK3172 module</w:t>
      </w:r>
      <w:r w:rsidR="000A7AFC">
        <w:t xml:space="preserve"> </w:t>
      </w:r>
      <w:r w:rsidR="00D214F2" w:rsidRPr="00CC656F">
        <w:t xml:space="preserve">in STM32CubeIDE v1.13.1, 1 </w:t>
      </w:r>
      <w:proofErr w:type="spellStart"/>
      <w:r w:rsidR="00D214F2" w:rsidRPr="00CC656F">
        <w:t>Września</w:t>
      </w:r>
      <w:proofErr w:type="spellEnd"/>
      <w:r w:rsidR="00D214F2" w:rsidRPr="00CC656F">
        <w:t xml:space="preserve"> 2023</w:t>
      </w:r>
    </w:p>
    <w:p w14:paraId="3AF32D22" w14:textId="77777777" w:rsidR="00A8263C" w:rsidRPr="00CC656F" w:rsidRDefault="00A8263C" w:rsidP="0037371A">
      <w:pPr>
        <w:pStyle w:val="Bibliografia"/>
        <w:rPr>
          <w:rStyle w:val="Hipercze"/>
          <w:color w:val="auto"/>
          <w:u w:val="none"/>
        </w:rPr>
      </w:pPr>
    </w:p>
    <w:p w14:paraId="1ABC6CBC" w14:textId="6E03168C" w:rsidR="00642320" w:rsidRPr="000A7AFC" w:rsidRDefault="00642320" w:rsidP="00642320">
      <w:pPr>
        <w:pStyle w:val="NormalnyWeb"/>
        <w:rPr>
          <w:lang w:val="en-GB"/>
        </w:rPr>
      </w:pPr>
    </w:p>
    <w:p w14:paraId="5D3A01B8" w14:textId="6AB45BC7" w:rsidR="009047CC" w:rsidRPr="00CC656F" w:rsidRDefault="009047CC" w:rsidP="005C35F9">
      <w:pPr>
        <w:pStyle w:val="Tekstpodstawowy"/>
        <w:ind w:firstLine="0"/>
        <w:rPr>
          <w:rFonts w:asciiTheme="minorHAnsi" w:hAnsiTheme="minorHAnsi" w:cstheme="minorHAnsi"/>
          <w:lang w:val="en-GB"/>
        </w:rPr>
      </w:pPr>
    </w:p>
    <w:sectPr w:rsidR="009047CC" w:rsidRPr="00CC656F" w:rsidSect="0022443A">
      <w:footerReference w:type="default" r:id="rId61"/>
      <w:footerReference w:type="first" r:id="rId62"/>
      <w:pgSz w:w="11906" w:h="16838" w:code="9"/>
      <w:pgMar w:top="1418" w:right="1134" w:bottom="1418" w:left="1134" w:header="709" w:footer="709" w:gutter="567"/>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3" w:author="Łukasz Krzak" w:date="2023-12-29T12:05:00Z" w:initials="ŁK">
    <w:p w14:paraId="01B0CD7C" w14:textId="6D85A511" w:rsidR="17AA679D" w:rsidRDefault="17AA679D">
      <w:r>
        <w:t>konieczne poprawki edycyjne</w:t>
      </w:r>
      <w:r>
        <w:annotationRef/>
      </w:r>
    </w:p>
  </w:comment>
  <w:comment w:id="29" w:author="Łukasz Krzak" w:date="2023-12-29T13:07:00Z" w:initials="ŁK">
    <w:p w14:paraId="172BD912" w14:textId="50326C3E" w:rsidR="723AF852" w:rsidRDefault="723AF852">
      <w:r>
        <w:t>Te wykresy są mocno nieczytelne, za mała czcionka. Proponuję też jednostki dać mA</w:t>
      </w:r>
      <w: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1B0CD7C" w15:done="1"/>
  <w15:commentEx w15:paraId="172BD91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443FFCD" w16cex:dateUtc="2023-12-29T11:05:00Z"/>
  <w16cex:commentExtensible w16cex:durableId="59EB31AC" w16cex:dateUtc="2023-12-29T12: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1B0CD7C" w16cid:durableId="6443FFCD"/>
  <w16cid:commentId w16cid:paraId="172BD912" w16cid:durableId="59EB31A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DEE715" w14:textId="77777777" w:rsidR="00130F78" w:rsidRDefault="00130F78" w:rsidP="004F0278">
      <w:r>
        <w:separator/>
      </w:r>
    </w:p>
  </w:endnote>
  <w:endnote w:type="continuationSeparator" w:id="0">
    <w:p w14:paraId="39A26574" w14:textId="77777777" w:rsidR="00130F78" w:rsidRDefault="00130F78" w:rsidP="004F0278">
      <w:r>
        <w:continuationSeparator/>
      </w:r>
    </w:p>
  </w:endnote>
  <w:endnote w:type="continuationNotice" w:id="1">
    <w:p w14:paraId="71FF4AFB" w14:textId="77777777" w:rsidR="00130F78" w:rsidRDefault="00130F7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8538091"/>
      <w:docPartObj>
        <w:docPartGallery w:val="Page Numbers (Bottom of Page)"/>
        <w:docPartUnique/>
      </w:docPartObj>
    </w:sdtPr>
    <w:sdtEndPr/>
    <w:sdtContent>
      <w:p w14:paraId="047DEB49" w14:textId="2F765F36" w:rsidR="0022443A" w:rsidRDefault="0022443A">
        <w:pPr>
          <w:pStyle w:val="Stopka"/>
        </w:pPr>
        <w:r>
          <w:fldChar w:fldCharType="begin"/>
        </w:r>
        <w:r>
          <w:instrText>PAGE   \* MERGEFORMAT</w:instrText>
        </w:r>
        <w:r>
          <w:fldChar w:fldCharType="separate"/>
        </w:r>
        <w:r>
          <w:t>2</w:t>
        </w:r>
        <w:r>
          <w:fldChar w:fldCharType="end"/>
        </w:r>
      </w:p>
    </w:sdtContent>
  </w:sdt>
  <w:p w14:paraId="17A95E6A" w14:textId="77777777" w:rsidR="0022443A" w:rsidRDefault="0022443A">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97228" w14:textId="5AA2F1B0" w:rsidR="004F0278" w:rsidRDefault="004F0278" w:rsidP="004F0278">
    <w:pPr>
      <w:pStyle w:val="Stopka"/>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13688" w14:textId="55A29E62" w:rsidR="0022443A" w:rsidRDefault="0022443A" w:rsidP="0022443A">
    <w:pPr>
      <w:pStyle w:val="Stopka"/>
      <w:tabs>
        <w:tab w:val="clear" w:pos="4536"/>
        <w:tab w:val="clear" w:pos="9072"/>
        <w:tab w:val="left" w:pos="5162"/>
      </w:tabs>
    </w:pPr>
  </w:p>
  <w:p w14:paraId="6AE6470B" w14:textId="77777777" w:rsidR="0022443A" w:rsidRDefault="0022443A">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9528262"/>
      <w:docPartObj>
        <w:docPartGallery w:val="Page Numbers (Bottom of Page)"/>
        <w:docPartUnique/>
      </w:docPartObj>
    </w:sdtPr>
    <w:sdtEndPr/>
    <w:sdtContent>
      <w:p w14:paraId="0D6806BB" w14:textId="54C6FC7C" w:rsidR="0022443A" w:rsidRDefault="0022443A">
        <w:pPr>
          <w:pStyle w:val="Stopka"/>
          <w:jc w:val="right"/>
        </w:pPr>
        <w:r>
          <w:fldChar w:fldCharType="begin"/>
        </w:r>
        <w:r>
          <w:instrText>PAGE   \* MERGEFORMAT</w:instrText>
        </w:r>
        <w:r>
          <w:fldChar w:fldCharType="separate"/>
        </w:r>
        <w:r>
          <w:t>2</w:t>
        </w:r>
        <w:r>
          <w:fldChar w:fldCharType="end"/>
        </w:r>
      </w:p>
    </w:sdtContent>
  </w:sdt>
  <w:p w14:paraId="225CBAC4" w14:textId="77777777" w:rsidR="0022443A" w:rsidRDefault="0022443A" w:rsidP="004F0278">
    <w:pPr>
      <w:pStyle w:val="Stopka"/>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2F0A1" w14:textId="69039F0F" w:rsidR="0022443A" w:rsidRDefault="0022443A">
    <w:pPr>
      <w:pStyle w:val="Stopka"/>
      <w:jc w:val="right"/>
    </w:pPr>
    <w:r>
      <w:fldChar w:fldCharType="begin"/>
    </w:r>
    <w:r>
      <w:instrText>PAGE   \* MERGEFORMAT</w:instrText>
    </w:r>
    <w:r>
      <w:fldChar w:fldCharType="separate"/>
    </w:r>
    <w:r>
      <w:t>1</w:t>
    </w:r>
    <w:r>
      <w:fldChar w:fldCharType="end"/>
    </w:r>
  </w:p>
  <w:p w14:paraId="1CCE5E43" w14:textId="77777777" w:rsidR="0022443A" w:rsidRDefault="0022443A">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6DB81C" w14:textId="77777777" w:rsidR="00130F78" w:rsidRDefault="00130F78" w:rsidP="004F0278">
      <w:r>
        <w:separator/>
      </w:r>
    </w:p>
  </w:footnote>
  <w:footnote w:type="continuationSeparator" w:id="0">
    <w:p w14:paraId="1A7F87C5" w14:textId="77777777" w:rsidR="00130F78" w:rsidRDefault="00130F78" w:rsidP="004F0278">
      <w:r>
        <w:continuationSeparator/>
      </w:r>
    </w:p>
  </w:footnote>
  <w:footnote w:type="continuationNotice" w:id="1">
    <w:p w14:paraId="6B9BAC2F" w14:textId="77777777" w:rsidR="00130F78" w:rsidRDefault="00130F7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3F62A9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BFA9012"/>
    <w:lvl w:ilvl="0">
      <w:start w:val="1"/>
      <w:numFmt w:val="decimal"/>
      <w:pStyle w:val="Listanumerowana4"/>
      <w:lvlText w:val="%1."/>
      <w:lvlJc w:val="left"/>
      <w:pPr>
        <w:tabs>
          <w:tab w:val="num" w:pos="1209"/>
        </w:tabs>
        <w:ind w:left="1209" w:hanging="360"/>
      </w:pPr>
    </w:lvl>
  </w:abstractNum>
  <w:abstractNum w:abstractNumId="2" w15:restartNumberingAfterBreak="0">
    <w:nsid w:val="FFFFFF7E"/>
    <w:multiLevelType w:val="singleLevel"/>
    <w:tmpl w:val="7A8AA41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94AAC60A"/>
    <w:lvl w:ilvl="0">
      <w:start w:val="1"/>
      <w:numFmt w:val="decimal"/>
      <w:pStyle w:val="Listanumerowana2"/>
      <w:lvlText w:val="%1."/>
      <w:lvlJc w:val="left"/>
      <w:pPr>
        <w:tabs>
          <w:tab w:val="num" w:pos="643"/>
        </w:tabs>
        <w:ind w:left="643" w:hanging="360"/>
      </w:pPr>
    </w:lvl>
  </w:abstractNum>
  <w:abstractNum w:abstractNumId="4" w15:restartNumberingAfterBreak="0">
    <w:nsid w:val="FFFFFF80"/>
    <w:multiLevelType w:val="singleLevel"/>
    <w:tmpl w:val="18FCF76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CC223E8"/>
    <w:lvl w:ilvl="0">
      <w:start w:val="1"/>
      <w:numFmt w:val="bullet"/>
      <w:pStyle w:val="Listapunktowana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70458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E128DF0"/>
    <w:lvl w:ilvl="0">
      <w:start w:val="1"/>
      <w:numFmt w:val="bullet"/>
      <w:pStyle w:val="Listapunktowana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10298A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432678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F5356C"/>
    <w:multiLevelType w:val="multilevel"/>
    <w:tmpl w:val="46B64304"/>
    <w:lvl w:ilvl="0">
      <w:start w:val="6"/>
      <w:numFmt w:val="decimal"/>
      <w:lvlText w:val="%1"/>
      <w:lvlJc w:val="left"/>
      <w:pPr>
        <w:ind w:left="420" w:hanging="420"/>
      </w:pPr>
      <w:rPr>
        <w:rFonts w:hint="default"/>
      </w:rPr>
    </w:lvl>
    <w:lvl w:ilvl="1">
      <w:start w:val="2"/>
      <w:numFmt w:val="decimal"/>
      <w:lvlText w:val="%1.%2"/>
      <w:lvlJc w:val="left"/>
      <w:pPr>
        <w:ind w:left="1512" w:hanging="72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608" w:hanging="144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552" w:hanging="1800"/>
      </w:pPr>
      <w:rPr>
        <w:rFonts w:hint="default"/>
      </w:rPr>
    </w:lvl>
    <w:lvl w:ilvl="7">
      <w:start w:val="1"/>
      <w:numFmt w:val="decimal"/>
      <w:lvlText w:val="%1.%2.%3.%4.%5.%6.%7.%8"/>
      <w:lvlJc w:val="left"/>
      <w:pPr>
        <w:ind w:left="7704" w:hanging="2160"/>
      </w:pPr>
      <w:rPr>
        <w:rFonts w:hint="default"/>
      </w:rPr>
    </w:lvl>
    <w:lvl w:ilvl="8">
      <w:start w:val="1"/>
      <w:numFmt w:val="decimal"/>
      <w:lvlText w:val="%1.%2.%3.%4.%5.%6.%7.%8.%9"/>
      <w:lvlJc w:val="left"/>
      <w:pPr>
        <w:ind w:left="8496" w:hanging="2160"/>
      </w:pPr>
      <w:rPr>
        <w:rFonts w:hint="default"/>
      </w:rPr>
    </w:lvl>
  </w:abstractNum>
  <w:abstractNum w:abstractNumId="11" w15:restartNumberingAfterBreak="0">
    <w:nsid w:val="0757510A"/>
    <w:multiLevelType w:val="multilevel"/>
    <w:tmpl w:val="B3E87D9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7E51BAA"/>
    <w:multiLevelType w:val="multilevel"/>
    <w:tmpl w:val="8E52838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04D0F4B"/>
    <w:multiLevelType w:val="hybridMultilevel"/>
    <w:tmpl w:val="2F2ABD18"/>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4" w15:restartNumberingAfterBreak="0">
    <w:nsid w:val="1A80635D"/>
    <w:multiLevelType w:val="hybridMultilevel"/>
    <w:tmpl w:val="71EE17C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1AE15F16"/>
    <w:multiLevelType w:val="multilevel"/>
    <w:tmpl w:val="54F6E908"/>
    <w:lvl w:ilvl="0">
      <w:start w:val="1"/>
      <w:numFmt w:val="decimal"/>
      <w:lvlText w:val="%1."/>
      <w:lvlJc w:val="left"/>
      <w:pPr>
        <w:tabs>
          <w:tab w:val="num" w:pos="1069"/>
        </w:tabs>
        <w:ind w:left="1069" w:hanging="360"/>
      </w:pPr>
    </w:lvl>
    <w:lvl w:ilvl="1">
      <w:start w:val="1"/>
      <w:numFmt w:val="bullet"/>
      <w:lvlText w:val=""/>
      <w:lvlJc w:val="left"/>
      <w:pPr>
        <w:tabs>
          <w:tab w:val="num" w:pos="1789"/>
        </w:tabs>
        <w:ind w:left="1789" w:hanging="360"/>
      </w:pPr>
      <w:rPr>
        <w:rFonts w:ascii="Symbol" w:hAnsi="Symbol"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6" w15:restartNumberingAfterBreak="0">
    <w:nsid w:val="1C7330D5"/>
    <w:multiLevelType w:val="multilevel"/>
    <w:tmpl w:val="BABEB11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6AE289C"/>
    <w:multiLevelType w:val="hybridMultilevel"/>
    <w:tmpl w:val="6C9AD52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78E203A"/>
    <w:multiLevelType w:val="hybridMultilevel"/>
    <w:tmpl w:val="35F0C4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286B5A97"/>
    <w:multiLevelType w:val="multilevel"/>
    <w:tmpl w:val="E946DFB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F022C48"/>
    <w:multiLevelType w:val="multilevel"/>
    <w:tmpl w:val="E85EF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22E506D"/>
    <w:multiLevelType w:val="multilevel"/>
    <w:tmpl w:val="2A8EDD08"/>
    <w:lvl w:ilvl="0">
      <w:start w:val="1"/>
      <w:numFmt w:val="decimal"/>
      <w:pStyle w:val="Nagwek1"/>
      <w:lvlText w:val="%1."/>
      <w:lvlJc w:val="left"/>
      <w:pPr>
        <w:ind w:left="360" w:hanging="360"/>
      </w:pPr>
    </w:lvl>
    <w:lvl w:ilvl="1">
      <w:start w:val="1"/>
      <w:numFmt w:val="decimal"/>
      <w:pStyle w:val="Nagwek2"/>
      <w:lvlText w:val="%1.%2."/>
      <w:lvlJc w:val="left"/>
      <w:pPr>
        <w:ind w:left="792" w:hanging="432"/>
      </w:pPr>
    </w:lvl>
    <w:lvl w:ilvl="2">
      <w:start w:val="1"/>
      <w:numFmt w:val="decimal"/>
      <w:pStyle w:val="Nagwek3"/>
      <w:lvlText w:val="%1.%2.%3."/>
      <w:lvlJc w:val="left"/>
      <w:pPr>
        <w:ind w:left="1224" w:hanging="504"/>
      </w:pPr>
      <w:rPr>
        <w:sz w:val="28"/>
        <w:szCs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5C91997"/>
    <w:multiLevelType w:val="hybridMultilevel"/>
    <w:tmpl w:val="207A5F22"/>
    <w:lvl w:ilvl="0" w:tplc="D646BDE8">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3" w15:restartNumberingAfterBreak="0">
    <w:nsid w:val="37C77B37"/>
    <w:multiLevelType w:val="multilevel"/>
    <w:tmpl w:val="74461A1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D1E5A40"/>
    <w:multiLevelType w:val="hybridMultilevel"/>
    <w:tmpl w:val="9F8ADE8A"/>
    <w:lvl w:ilvl="0" w:tplc="04150001">
      <w:start w:val="1"/>
      <w:numFmt w:val="bullet"/>
      <w:lvlText w:val=""/>
      <w:lvlJc w:val="left"/>
      <w:pPr>
        <w:ind w:left="1486" w:hanging="360"/>
      </w:pPr>
      <w:rPr>
        <w:rFonts w:ascii="Symbol" w:hAnsi="Symbol" w:hint="default"/>
      </w:rPr>
    </w:lvl>
    <w:lvl w:ilvl="1" w:tplc="05B8AE34">
      <w:numFmt w:val="bullet"/>
      <w:lvlText w:val="•"/>
      <w:lvlJc w:val="left"/>
      <w:pPr>
        <w:ind w:left="2266" w:hanging="420"/>
      </w:pPr>
      <w:rPr>
        <w:rFonts w:ascii="Times New Roman" w:eastAsia="Calibri" w:hAnsi="Times New Roman" w:cs="Times New Roman" w:hint="default"/>
      </w:rPr>
    </w:lvl>
    <w:lvl w:ilvl="2" w:tplc="04150005" w:tentative="1">
      <w:start w:val="1"/>
      <w:numFmt w:val="bullet"/>
      <w:lvlText w:val=""/>
      <w:lvlJc w:val="left"/>
      <w:pPr>
        <w:ind w:left="2926" w:hanging="360"/>
      </w:pPr>
      <w:rPr>
        <w:rFonts w:ascii="Wingdings" w:hAnsi="Wingdings" w:hint="default"/>
      </w:rPr>
    </w:lvl>
    <w:lvl w:ilvl="3" w:tplc="04150001" w:tentative="1">
      <w:start w:val="1"/>
      <w:numFmt w:val="bullet"/>
      <w:lvlText w:val=""/>
      <w:lvlJc w:val="left"/>
      <w:pPr>
        <w:ind w:left="3646" w:hanging="360"/>
      </w:pPr>
      <w:rPr>
        <w:rFonts w:ascii="Symbol" w:hAnsi="Symbol" w:hint="default"/>
      </w:rPr>
    </w:lvl>
    <w:lvl w:ilvl="4" w:tplc="04150003" w:tentative="1">
      <w:start w:val="1"/>
      <w:numFmt w:val="bullet"/>
      <w:lvlText w:val="o"/>
      <w:lvlJc w:val="left"/>
      <w:pPr>
        <w:ind w:left="4366" w:hanging="360"/>
      </w:pPr>
      <w:rPr>
        <w:rFonts w:ascii="Courier New" w:hAnsi="Courier New" w:cs="Courier New" w:hint="default"/>
      </w:rPr>
    </w:lvl>
    <w:lvl w:ilvl="5" w:tplc="04150005" w:tentative="1">
      <w:start w:val="1"/>
      <w:numFmt w:val="bullet"/>
      <w:lvlText w:val=""/>
      <w:lvlJc w:val="left"/>
      <w:pPr>
        <w:ind w:left="5086" w:hanging="360"/>
      </w:pPr>
      <w:rPr>
        <w:rFonts w:ascii="Wingdings" w:hAnsi="Wingdings" w:hint="default"/>
      </w:rPr>
    </w:lvl>
    <w:lvl w:ilvl="6" w:tplc="04150001" w:tentative="1">
      <w:start w:val="1"/>
      <w:numFmt w:val="bullet"/>
      <w:lvlText w:val=""/>
      <w:lvlJc w:val="left"/>
      <w:pPr>
        <w:ind w:left="5806" w:hanging="360"/>
      </w:pPr>
      <w:rPr>
        <w:rFonts w:ascii="Symbol" w:hAnsi="Symbol" w:hint="default"/>
      </w:rPr>
    </w:lvl>
    <w:lvl w:ilvl="7" w:tplc="04150003" w:tentative="1">
      <w:start w:val="1"/>
      <w:numFmt w:val="bullet"/>
      <w:lvlText w:val="o"/>
      <w:lvlJc w:val="left"/>
      <w:pPr>
        <w:ind w:left="6526" w:hanging="360"/>
      </w:pPr>
      <w:rPr>
        <w:rFonts w:ascii="Courier New" w:hAnsi="Courier New" w:cs="Courier New" w:hint="default"/>
      </w:rPr>
    </w:lvl>
    <w:lvl w:ilvl="8" w:tplc="04150005" w:tentative="1">
      <w:start w:val="1"/>
      <w:numFmt w:val="bullet"/>
      <w:lvlText w:val=""/>
      <w:lvlJc w:val="left"/>
      <w:pPr>
        <w:ind w:left="7246" w:hanging="360"/>
      </w:pPr>
      <w:rPr>
        <w:rFonts w:ascii="Wingdings" w:hAnsi="Wingdings" w:hint="default"/>
      </w:rPr>
    </w:lvl>
  </w:abstractNum>
  <w:abstractNum w:abstractNumId="25" w15:restartNumberingAfterBreak="0">
    <w:nsid w:val="3D954570"/>
    <w:multiLevelType w:val="multilevel"/>
    <w:tmpl w:val="54F6E908"/>
    <w:lvl w:ilvl="0">
      <w:start w:val="1"/>
      <w:numFmt w:val="decimal"/>
      <w:lvlText w:val="%1."/>
      <w:lvlJc w:val="left"/>
      <w:pPr>
        <w:tabs>
          <w:tab w:val="num" w:pos="1069"/>
        </w:tabs>
        <w:ind w:left="1069" w:hanging="360"/>
      </w:pPr>
    </w:lvl>
    <w:lvl w:ilvl="1">
      <w:start w:val="1"/>
      <w:numFmt w:val="bullet"/>
      <w:lvlText w:val=""/>
      <w:lvlJc w:val="left"/>
      <w:pPr>
        <w:tabs>
          <w:tab w:val="num" w:pos="1789"/>
        </w:tabs>
        <w:ind w:left="1789" w:hanging="360"/>
      </w:pPr>
      <w:rPr>
        <w:rFonts w:ascii="Symbol" w:hAnsi="Symbol"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26" w15:restartNumberingAfterBreak="0">
    <w:nsid w:val="3EB013ED"/>
    <w:multiLevelType w:val="multilevel"/>
    <w:tmpl w:val="6C4068E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ED36219"/>
    <w:multiLevelType w:val="multilevel"/>
    <w:tmpl w:val="BC209B70"/>
    <w:lvl w:ilvl="0">
      <w:start w:val="1"/>
      <w:numFmt w:val="decimal"/>
      <w:lvlText w:val="%1."/>
      <w:lvlJc w:val="left"/>
      <w:pPr>
        <w:ind w:left="1080" w:hanging="360"/>
      </w:pPr>
      <w:rPr>
        <w:rFonts w:hint="default"/>
        <w:b/>
      </w:rPr>
    </w:lvl>
    <w:lvl w:ilvl="1">
      <w:start w:val="1"/>
      <w:numFmt w:val="decimal"/>
      <w:isLgl/>
      <w:lvlText w:val="%1.%2."/>
      <w:lvlJc w:val="left"/>
      <w:pPr>
        <w:ind w:left="1260" w:hanging="540"/>
      </w:pPr>
      <w:rPr>
        <w:rFonts w:hint="default"/>
      </w:rPr>
    </w:lvl>
    <w:lvl w:ilvl="2">
      <w:start w:val="4"/>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8" w15:restartNumberingAfterBreak="0">
    <w:nsid w:val="3EE109C6"/>
    <w:multiLevelType w:val="hybridMultilevel"/>
    <w:tmpl w:val="41EEAAD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4BDB49E1"/>
    <w:multiLevelType w:val="hybridMultilevel"/>
    <w:tmpl w:val="B69C0B1E"/>
    <w:lvl w:ilvl="0" w:tplc="AB2C57C6">
      <w:start w:val="1"/>
      <w:numFmt w:val="decimal"/>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30" w15:restartNumberingAfterBreak="0">
    <w:nsid w:val="50383A78"/>
    <w:multiLevelType w:val="hybridMultilevel"/>
    <w:tmpl w:val="0804D16C"/>
    <w:lvl w:ilvl="0" w:tplc="BF825B62">
      <w:start w:val="1"/>
      <w:numFmt w:val="decimal"/>
      <w:lvlText w:val="%1.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15:restartNumberingAfterBreak="0">
    <w:nsid w:val="50907707"/>
    <w:multiLevelType w:val="hybridMultilevel"/>
    <w:tmpl w:val="11B6CC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536878BE"/>
    <w:multiLevelType w:val="multilevel"/>
    <w:tmpl w:val="272402F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A3203D1"/>
    <w:multiLevelType w:val="hybridMultilevel"/>
    <w:tmpl w:val="28F47122"/>
    <w:lvl w:ilvl="0" w:tplc="0415000F">
      <w:start w:val="1"/>
      <w:numFmt w:val="decimal"/>
      <w:lvlText w:val="%1."/>
      <w:lvlJc w:val="left"/>
      <w:pPr>
        <w:ind w:left="1440" w:hanging="360"/>
      </w:p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34" w15:restartNumberingAfterBreak="0">
    <w:nsid w:val="5C84072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F8824A6"/>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3573EF2"/>
    <w:multiLevelType w:val="multilevel"/>
    <w:tmpl w:val="A0E63534"/>
    <w:lvl w:ilvl="0">
      <w:start w:val="1"/>
      <w:numFmt w:val="decimal"/>
      <w:lvlText w:val="%1."/>
      <w:lvlJc w:val="left"/>
      <w:pPr>
        <w:ind w:left="720" w:hanging="360"/>
      </w:pPr>
      <w:rPr>
        <w:rFonts w:hint="default"/>
      </w:rPr>
    </w:lvl>
    <w:lvl w:ilvl="1">
      <w:start w:val="1"/>
      <w:numFmt w:val="decimal"/>
      <w:isLgl/>
      <w:lvlText w:val="%1.%2."/>
      <w:lvlJc w:val="left"/>
      <w:pPr>
        <w:ind w:left="1072" w:hanging="540"/>
      </w:pPr>
      <w:rPr>
        <w:rFonts w:hint="default"/>
      </w:rPr>
    </w:lvl>
    <w:lvl w:ilvl="2">
      <w:start w:val="3"/>
      <w:numFmt w:val="decimal"/>
      <w:isLgl/>
      <w:lvlText w:val="%1.%2.%3."/>
      <w:lvlJc w:val="left"/>
      <w:pPr>
        <w:ind w:left="1424" w:hanging="720"/>
      </w:pPr>
      <w:rPr>
        <w:rFonts w:hint="default"/>
      </w:rPr>
    </w:lvl>
    <w:lvl w:ilvl="3">
      <w:start w:val="1"/>
      <w:numFmt w:val="decimal"/>
      <w:isLgl/>
      <w:lvlText w:val="%1.%2.%3.%4."/>
      <w:lvlJc w:val="left"/>
      <w:pPr>
        <w:ind w:left="1596" w:hanging="720"/>
      </w:pPr>
      <w:rPr>
        <w:rFonts w:hint="default"/>
      </w:rPr>
    </w:lvl>
    <w:lvl w:ilvl="4">
      <w:start w:val="1"/>
      <w:numFmt w:val="decimal"/>
      <w:isLgl/>
      <w:lvlText w:val="%1.%2.%3.%4.%5."/>
      <w:lvlJc w:val="left"/>
      <w:pPr>
        <w:ind w:left="2128" w:hanging="1080"/>
      </w:pPr>
      <w:rPr>
        <w:rFonts w:hint="default"/>
      </w:rPr>
    </w:lvl>
    <w:lvl w:ilvl="5">
      <w:start w:val="1"/>
      <w:numFmt w:val="decimal"/>
      <w:isLgl/>
      <w:lvlText w:val="%1.%2.%3.%4.%5.%6."/>
      <w:lvlJc w:val="left"/>
      <w:pPr>
        <w:ind w:left="2300" w:hanging="1080"/>
      </w:pPr>
      <w:rPr>
        <w:rFonts w:hint="default"/>
      </w:rPr>
    </w:lvl>
    <w:lvl w:ilvl="6">
      <w:start w:val="1"/>
      <w:numFmt w:val="decimal"/>
      <w:isLgl/>
      <w:lvlText w:val="%1.%2.%3.%4.%5.%6.%7."/>
      <w:lvlJc w:val="left"/>
      <w:pPr>
        <w:ind w:left="2832" w:hanging="1440"/>
      </w:pPr>
      <w:rPr>
        <w:rFonts w:hint="default"/>
      </w:rPr>
    </w:lvl>
    <w:lvl w:ilvl="7">
      <w:start w:val="1"/>
      <w:numFmt w:val="decimal"/>
      <w:isLgl/>
      <w:lvlText w:val="%1.%2.%3.%4.%5.%6.%7.%8."/>
      <w:lvlJc w:val="left"/>
      <w:pPr>
        <w:ind w:left="3004" w:hanging="1440"/>
      </w:pPr>
      <w:rPr>
        <w:rFonts w:hint="default"/>
      </w:rPr>
    </w:lvl>
    <w:lvl w:ilvl="8">
      <w:start w:val="1"/>
      <w:numFmt w:val="decimal"/>
      <w:isLgl/>
      <w:lvlText w:val="%1.%2.%3.%4.%5.%6.%7.%8.%9."/>
      <w:lvlJc w:val="left"/>
      <w:pPr>
        <w:ind w:left="3536" w:hanging="1800"/>
      </w:pPr>
      <w:rPr>
        <w:rFonts w:hint="default"/>
      </w:rPr>
    </w:lvl>
  </w:abstractNum>
  <w:abstractNum w:abstractNumId="37" w15:restartNumberingAfterBreak="0">
    <w:nsid w:val="67240D93"/>
    <w:multiLevelType w:val="hybridMultilevel"/>
    <w:tmpl w:val="F7AE6A44"/>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38" w15:restartNumberingAfterBreak="0">
    <w:nsid w:val="6730739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73E0D77"/>
    <w:multiLevelType w:val="multilevel"/>
    <w:tmpl w:val="B66CF37A"/>
    <w:lvl w:ilvl="0">
      <w:start w:val="1"/>
      <w:numFmt w:val="decimal"/>
      <w:lvlText w:val="%1."/>
      <w:lvlJc w:val="left"/>
      <w:pPr>
        <w:tabs>
          <w:tab w:val="num" w:pos="1069"/>
        </w:tabs>
        <w:ind w:left="1069" w:hanging="360"/>
      </w:pPr>
    </w:lvl>
    <w:lvl w:ilvl="1">
      <w:start w:val="1"/>
      <w:numFmt w:val="bullet"/>
      <w:lvlText w:val=""/>
      <w:lvlJc w:val="left"/>
      <w:pPr>
        <w:ind w:left="1789" w:hanging="360"/>
      </w:pPr>
      <w:rPr>
        <w:rFonts w:ascii="Symbol" w:hAnsi="Symbol" w:hint="default"/>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40" w15:restartNumberingAfterBreak="0">
    <w:nsid w:val="6A005FE5"/>
    <w:multiLevelType w:val="hybridMultilevel"/>
    <w:tmpl w:val="2374A20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41" w15:restartNumberingAfterBreak="0">
    <w:nsid w:val="720901C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4E12195"/>
    <w:multiLevelType w:val="multilevel"/>
    <w:tmpl w:val="8CAE882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A5F6533"/>
    <w:multiLevelType w:val="hybridMultilevel"/>
    <w:tmpl w:val="36C81310"/>
    <w:lvl w:ilvl="0" w:tplc="E5F0D59A">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16cid:durableId="121192036">
    <w:abstractNumId w:val="8"/>
  </w:num>
  <w:num w:numId="2" w16cid:durableId="1575578672">
    <w:abstractNumId w:val="3"/>
  </w:num>
  <w:num w:numId="3" w16cid:durableId="577323799">
    <w:abstractNumId w:val="2"/>
  </w:num>
  <w:num w:numId="4" w16cid:durableId="181172190">
    <w:abstractNumId w:val="1"/>
  </w:num>
  <w:num w:numId="5" w16cid:durableId="1179075181">
    <w:abstractNumId w:val="0"/>
  </w:num>
  <w:num w:numId="6" w16cid:durableId="616562993">
    <w:abstractNumId w:val="9"/>
  </w:num>
  <w:num w:numId="7" w16cid:durableId="53741476">
    <w:abstractNumId w:val="7"/>
  </w:num>
  <w:num w:numId="8" w16cid:durableId="1395281028">
    <w:abstractNumId w:val="6"/>
  </w:num>
  <w:num w:numId="9" w16cid:durableId="1297301635">
    <w:abstractNumId w:val="5"/>
  </w:num>
  <w:num w:numId="10" w16cid:durableId="1099135960">
    <w:abstractNumId w:val="4"/>
  </w:num>
  <w:num w:numId="11" w16cid:durableId="1321275458">
    <w:abstractNumId w:val="43"/>
  </w:num>
  <w:num w:numId="12" w16cid:durableId="388769054">
    <w:abstractNumId w:val="30"/>
  </w:num>
  <w:num w:numId="13" w16cid:durableId="353195821">
    <w:abstractNumId w:val="38"/>
  </w:num>
  <w:num w:numId="14" w16cid:durableId="1728793487">
    <w:abstractNumId w:val="34"/>
  </w:num>
  <w:num w:numId="15" w16cid:durableId="1584954483">
    <w:abstractNumId w:val="21"/>
  </w:num>
  <w:num w:numId="16" w16cid:durableId="56958317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54113470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434521552">
    <w:abstractNumId w:val="35"/>
  </w:num>
  <w:num w:numId="19" w16cid:durableId="1015306316">
    <w:abstractNumId w:val="41"/>
  </w:num>
  <w:num w:numId="20" w16cid:durableId="2101556268">
    <w:abstractNumId w:val="36"/>
  </w:num>
  <w:num w:numId="21" w16cid:durableId="200763496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994025584">
    <w:abstractNumId w:val="17"/>
  </w:num>
  <w:num w:numId="23" w16cid:durableId="270363857">
    <w:abstractNumId w:val="31"/>
  </w:num>
  <w:num w:numId="24" w16cid:durableId="2016960579">
    <w:abstractNumId w:val="18"/>
  </w:num>
  <w:num w:numId="25" w16cid:durableId="1984919134">
    <w:abstractNumId w:val="24"/>
  </w:num>
  <w:num w:numId="26" w16cid:durableId="14963367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456749637">
    <w:abstractNumId w:val="40"/>
  </w:num>
  <w:num w:numId="28" w16cid:durableId="1038435950">
    <w:abstractNumId w:val="14"/>
  </w:num>
  <w:num w:numId="29" w16cid:durableId="855073796">
    <w:abstractNumId w:val="28"/>
  </w:num>
  <w:num w:numId="30" w16cid:durableId="1423405969">
    <w:abstractNumId w:val="29"/>
  </w:num>
  <w:num w:numId="31" w16cid:durableId="847447029">
    <w:abstractNumId w:val="15"/>
  </w:num>
  <w:num w:numId="32" w16cid:durableId="804126784">
    <w:abstractNumId w:val="10"/>
  </w:num>
  <w:num w:numId="33" w16cid:durableId="295991805">
    <w:abstractNumId w:val="19"/>
  </w:num>
  <w:num w:numId="34" w16cid:durableId="867254207">
    <w:abstractNumId w:val="20"/>
  </w:num>
  <w:num w:numId="35" w16cid:durableId="1067461023">
    <w:abstractNumId w:val="27"/>
  </w:num>
  <w:num w:numId="36" w16cid:durableId="1181118523">
    <w:abstractNumId w:val="37"/>
  </w:num>
  <w:num w:numId="37" w16cid:durableId="321206539">
    <w:abstractNumId w:val="13"/>
  </w:num>
  <w:num w:numId="38" w16cid:durableId="317349625">
    <w:abstractNumId w:val="25"/>
  </w:num>
  <w:num w:numId="39" w16cid:durableId="502859211">
    <w:abstractNumId w:val="33"/>
  </w:num>
  <w:num w:numId="40" w16cid:durableId="630865766">
    <w:abstractNumId w:val="16"/>
  </w:num>
  <w:num w:numId="41" w16cid:durableId="1044714512">
    <w:abstractNumId w:val="39"/>
  </w:num>
  <w:num w:numId="42" w16cid:durableId="241641912">
    <w:abstractNumId w:val="26"/>
  </w:num>
  <w:num w:numId="43" w16cid:durableId="286594537">
    <w:abstractNumId w:val="42"/>
  </w:num>
  <w:num w:numId="44" w16cid:durableId="1842819930">
    <w:abstractNumId w:val="12"/>
  </w:num>
  <w:num w:numId="45" w16cid:durableId="1397581657">
    <w:abstractNumId w:val="32"/>
  </w:num>
  <w:num w:numId="46" w16cid:durableId="868176932">
    <w:abstractNumId w:val="23"/>
  </w:num>
  <w:num w:numId="47" w16cid:durableId="947858681">
    <w:abstractNumId w:val="11"/>
  </w:num>
  <w:num w:numId="48" w16cid:durableId="232592978">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Łukasz Krzak">
    <w15:presenceInfo w15:providerId="AD" w15:userId="S::lkrzak@agh.edu.pl::0f938c4f-ac70-4ee5-b5ed-87aafc212f0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6"/>
  <w:mirrorMargins/>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evenAndOddHeaders/>
  <w:characterSpacingControl w:val="doNotCompress"/>
  <w:hdrShapeDefaults>
    <o:shapedefaults v:ext="edit" spidmax="205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69A6"/>
    <w:rsid w:val="00001A05"/>
    <w:rsid w:val="0000269C"/>
    <w:rsid w:val="00004672"/>
    <w:rsid w:val="000053F9"/>
    <w:rsid w:val="00010958"/>
    <w:rsid w:val="00010F7E"/>
    <w:rsid w:val="00010F86"/>
    <w:rsid w:val="0001133F"/>
    <w:rsid w:val="00011616"/>
    <w:rsid w:val="0001249D"/>
    <w:rsid w:val="00014886"/>
    <w:rsid w:val="00015537"/>
    <w:rsid w:val="00016AF2"/>
    <w:rsid w:val="00017CF1"/>
    <w:rsid w:val="00021600"/>
    <w:rsid w:val="00023AC0"/>
    <w:rsid w:val="00024323"/>
    <w:rsid w:val="000261F8"/>
    <w:rsid w:val="000272DF"/>
    <w:rsid w:val="0003015B"/>
    <w:rsid w:val="0003150F"/>
    <w:rsid w:val="00033772"/>
    <w:rsid w:val="00033917"/>
    <w:rsid w:val="00034713"/>
    <w:rsid w:val="00042064"/>
    <w:rsid w:val="0004784A"/>
    <w:rsid w:val="000510DF"/>
    <w:rsid w:val="000520B8"/>
    <w:rsid w:val="00053CCA"/>
    <w:rsid w:val="00057A14"/>
    <w:rsid w:val="00060B09"/>
    <w:rsid w:val="00062356"/>
    <w:rsid w:val="0006311E"/>
    <w:rsid w:val="000646B5"/>
    <w:rsid w:val="000656FD"/>
    <w:rsid w:val="000665FF"/>
    <w:rsid w:val="000703DD"/>
    <w:rsid w:val="00070772"/>
    <w:rsid w:val="000712A2"/>
    <w:rsid w:val="00071728"/>
    <w:rsid w:val="00071CF7"/>
    <w:rsid w:val="00071EC1"/>
    <w:rsid w:val="00071FB1"/>
    <w:rsid w:val="00073446"/>
    <w:rsid w:val="00073D22"/>
    <w:rsid w:val="0007493E"/>
    <w:rsid w:val="00074E92"/>
    <w:rsid w:val="00077980"/>
    <w:rsid w:val="00082D1D"/>
    <w:rsid w:val="000830FA"/>
    <w:rsid w:val="00083BF8"/>
    <w:rsid w:val="00083CCD"/>
    <w:rsid w:val="000842E0"/>
    <w:rsid w:val="00084ED7"/>
    <w:rsid w:val="000905B0"/>
    <w:rsid w:val="00090E4C"/>
    <w:rsid w:val="00090F48"/>
    <w:rsid w:val="000917EC"/>
    <w:rsid w:val="00095504"/>
    <w:rsid w:val="00095681"/>
    <w:rsid w:val="00096C15"/>
    <w:rsid w:val="000A13AF"/>
    <w:rsid w:val="000A2D19"/>
    <w:rsid w:val="000A50F1"/>
    <w:rsid w:val="000A56FF"/>
    <w:rsid w:val="000A5845"/>
    <w:rsid w:val="000A7AFC"/>
    <w:rsid w:val="000B0719"/>
    <w:rsid w:val="000B11C3"/>
    <w:rsid w:val="000B1B52"/>
    <w:rsid w:val="000B4BAD"/>
    <w:rsid w:val="000C17FB"/>
    <w:rsid w:val="000C1DAC"/>
    <w:rsid w:val="000C1F8E"/>
    <w:rsid w:val="000C276D"/>
    <w:rsid w:val="000C356C"/>
    <w:rsid w:val="000C37C1"/>
    <w:rsid w:val="000C48EF"/>
    <w:rsid w:val="000C4FDF"/>
    <w:rsid w:val="000C56D5"/>
    <w:rsid w:val="000C6ED4"/>
    <w:rsid w:val="000D18EA"/>
    <w:rsid w:val="000D305C"/>
    <w:rsid w:val="000D3823"/>
    <w:rsid w:val="000D3BD1"/>
    <w:rsid w:val="000D4027"/>
    <w:rsid w:val="000D430F"/>
    <w:rsid w:val="000D5496"/>
    <w:rsid w:val="000D755E"/>
    <w:rsid w:val="000D7C03"/>
    <w:rsid w:val="000E0DD2"/>
    <w:rsid w:val="000E0F40"/>
    <w:rsid w:val="000E4777"/>
    <w:rsid w:val="000E4926"/>
    <w:rsid w:val="000E5206"/>
    <w:rsid w:val="000E55B0"/>
    <w:rsid w:val="000E6851"/>
    <w:rsid w:val="000E7519"/>
    <w:rsid w:val="000E7733"/>
    <w:rsid w:val="000F132D"/>
    <w:rsid w:val="000F143F"/>
    <w:rsid w:val="000F15F9"/>
    <w:rsid w:val="000F1E56"/>
    <w:rsid w:val="000F4193"/>
    <w:rsid w:val="001009A2"/>
    <w:rsid w:val="00100AF7"/>
    <w:rsid w:val="00101BF7"/>
    <w:rsid w:val="001031BF"/>
    <w:rsid w:val="0010367B"/>
    <w:rsid w:val="00107E27"/>
    <w:rsid w:val="00107E70"/>
    <w:rsid w:val="00111DD8"/>
    <w:rsid w:val="00112EF6"/>
    <w:rsid w:val="00113F49"/>
    <w:rsid w:val="00115468"/>
    <w:rsid w:val="00116810"/>
    <w:rsid w:val="00117244"/>
    <w:rsid w:val="001174FD"/>
    <w:rsid w:val="00120B45"/>
    <w:rsid w:val="001218FD"/>
    <w:rsid w:val="0012301A"/>
    <w:rsid w:val="00123BEE"/>
    <w:rsid w:val="00123F17"/>
    <w:rsid w:val="00125B60"/>
    <w:rsid w:val="00127FCC"/>
    <w:rsid w:val="001304D6"/>
    <w:rsid w:val="00130F78"/>
    <w:rsid w:val="0013316A"/>
    <w:rsid w:val="00133AAB"/>
    <w:rsid w:val="0013722D"/>
    <w:rsid w:val="00137361"/>
    <w:rsid w:val="00140037"/>
    <w:rsid w:val="001401F0"/>
    <w:rsid w:val="001407DE"/>
    <w:rsid w:val="00140F15"/>
    <w:rsid w:val="001412E0"/>
    <w:rsid w:val="00141A4A"/>
    <w:rsid w:val="00143D81"/>
    <w:rsid w:val="00144951"/>
    <w:rsid w:val="001470CA"/>
    <w:rsid w:val="001470D9"/>
    <w:rsid w:val="00152281"/>
    <w:rsid w:val="001534DA"/>
    <w:rsid w:val="00153C21"/>
    <w:rsid w:val="00154AFB"/>
    <w:rsid w:val="00155CE1"/>
    <w:rsid w:val="00155E31"/>
    <w:rsid w:val="00160BEB"/>
    <w:rsid w:val="00162282"/>
    <w:rsid w:val="00162D27"/>
    <w:rsid w:val="00163E1E"/>
    <w:rsid w:val="00164436"/>
    <w:rsid w:val="001651D1"/>
    <w:rsid w:val="001664AA"/>
    <w:rsid w:val="0016777F"/>
    <w:rsid w:val="001703C9"/>
    <w:rsid w:val="0017083D"/>
    <w:rsid w:val="00171605"/>
    <w:rsid w:val="001718A6"/>
    <w:rsid w:val="00171AE1"/>
    <w:rsid w:val="00175CDA"/>
    <w:rsid w:val="00176121"/>
    <w:rsid w:val="0018328B"/>
    <w:rsid w:val="001832B3"/>
    <w:rsid w:val="00184F0C"/>
    <w:rsid w:val="00186671"/>
    <w:rsid w:val="001911DC"/>
    <w:rsid w:val="001920F2"/>
    <w:rsid w:val="001923B8"/>
    <w:rsid w:val="001959E6"/>
    <w:rsid w:val="00195E57"/>
    <w:rsid w:val="00196CC6"/>
    <w:rsid w:val="001A1259"/>
    <w:rsid w:val="001A1462"/>
    <w:rsid w:val="001A2788"/>
    <w:rsid w:val="001A2813"/>
    <w:rsid w:val="001A4352"/>
    <w:rsid w:val="001A6E37"/>
    <w:rsid w:val="001A78B6"/>
    <w:rsid w:val="001B2A0B"/>
    <w:rsid w:val="001B37C2"/>
    <w:rsid w:val="001B3F13"/>
    <w:rsid w:val="001B4786"/>
    <w:rsid w:val="001B5231"/>
    <w:rsid w:val="001B6535"/>
    <w:rsid w:val="001B6888"/>
    <w:rsid w:val="001B78FB"/>
    <w:rsid w:val="001C0DE9"/>
    <w:rsid w:val="001C147A"/>
    <w:rsid w:val="001C184C"/>
    <w:rsid w:val="001C2749"/>
    <w:rsid w:val="001C3038"/>
    <w:rsid w:val="001C4FE0"/>
    <w:rsid w:val="001C5A69"/>
    <w:rsid w:val="001C762F"/>
    <w:rsid w:val="001D3146"/>
    <w:rsid w:val="001D3B34"/>
    <w:rsid w:val="001D42AD"/>
    <w:rsid w:val="001D6D8E"/>
    <w:rsid w:val="001E222D"/>
    <w:rsid w:val="001E2F99"/>
    <w:rsid w:val="001E3775"/>
    <w:rsid w:val="001E4240"/>
    <w:rsid w:val="001E56F1"/>
    <w:rsid w:val="001E5B00"/>
    <w:rsid w:val="001E6ABA"/>
    <w:rsid w:val="001E6D86"/>
    <w:rsid w:val="001F331A"/>
    <w:rsid w:val="001F3394"/>
    <w:rsid w:val="001F34EA"/>
    <w:rsid w:val="001F7C8D"/>
    <w:rsid w:val="002005F5"/>
    <w:rsid w:val="00202B0A"/>
    <w:rsid w:val="0020599D"/>
    <w:rsid w:val="00207168"/>
    <w:rsid w:val="00207801"/>
    <w:rsid w:val="002102E0"/>
    <w:rsid w:val="002127DC"/>
    <w:rsid w:val="00212A69"/>
    <w:rsid w:val="00213C17"/>
    <w:rsid w:val="00216381"/>
    <w:rsid w:val="00216E97"/>
    <w:rsid w:val="002210E7"/>
    <w:rsid w:val="0022264C"/>
    <w:rsid w:val="00223FC4"/>
    <w:rsid w:val="0022443A"/>
    <w:rsid w:val="00225E8B"/>
    <w:rsid w:val="002306F9"/>
    <w:rsid w:val="00230785"/>
    <w:rsid w:val="002320EB"/>
    <w:rsid w:val="0023625F"/>
    <w:rsid w:val="0023637F"/>
    <w:rsid w:val="00237CBF"/>
    <w:rsid w:val="00237D63"/>
    <w:rsid w:val="00240BBF"/>
    <w:rsid w:val="00241A54"/>
    <w:rsid w:val="00244F11"/>
    <w:rsid w:val="00246FB0"/>
    <w:rsid w:val="002479F6"/>
    <w:rsid w:val="00247F15"/>
    <w:rsid w:val="00251EF7"/>
    <w:rsid w:val="00251FFC"/>
    <w:rsid w:val="00252192"/>
    <w:rsid w:val="002547B9"/>
    <w:rsid w:val="00256017"/>
    <w:rsid w:val="00256C90"/>
    <w:rsid w:val="00257B43"/>
    <w:rsid w:val="00261CBD"/>
    <w:rsid w:val="00263D70"/>
    <w:rsid w:val="0026472A"/>
    <w:rsid w:val="00267E7A"/>
    <w:rsid w:val="00270486"/>
    <w:rsid w:val="00272D3A"/>
    <w:rsid w:val="00272FBA"/>
    <w:rsid w:val="00273E0D"/>
    <w:rsid w:val="00274042"/>
    <w:rsid w:val="002746F1"/>
    <w:rsid w:val="002773CF"/>
    <w:rsid w:val="00281826"/>
    <w:rsid w:val="00283D5D"/>
    <w:rsid w:val="0028427D"/>
    <w:rsid w:val="00285A25"/>
    <w:rsid w:val="00290E5C"/>
    <w:rsid w:val="0029135E"/>
    <w:rsid w:val="0029251D"/>
    <w:rsid w:val="00293472"/>
    <w:rsid w:val="00295E2D"/>
    <w:rsid w:val="00297A30"/>
    <w:rsid w:val="0029EB1D"/>
    <w:rsid w:val="002A1338"/>
    <w:rsid w:val="002A18A2"/>
    <w:rsid w:val="002A5051"/>
    <w:rsid w:val="002B08E4"/>
    <w:rsid w:val="002B0B96"/>
    <w:rsid w:val="002B1BEE"/>
    <w:rsid w:val="002B2D5C"/>
    <w:rsid w:val="002B3AD4"/>
    <w:rsid w:val="002B4C58"/>
    <w:rsid w:val="002B5604"/>
    <w:rsid w:val="002B5C14"/>
    <w:rsid w:val="002B6561"/>
    <w:rsid w:val="002B6A97"/>
    <w:rsid w:val="002C2941"/>
    <w:rsid w:val="002C533C"/>
    <w:rsid w:val="002D640E"/>
    <w:rsid w:val="002D6FFE"/>
    <w:rsid w:val="002E29D9"/>
    <w:rsid w:val="002E6165"/>
    <w:rsid w:val="002E79C2"/>
    <w:rsid w:val="002F0456"/>
    <w:rsid w:val="002F167F"/>
    <w:rsid w:val="002F4255"/>
    <w:rsid w:val="002F47E2"/>
    <w:rsid w:val="002F7A3F"/>
    <w:rsid w:val="00300C17"/>
    <w:rsid w:val="00301BCB"/>
    <w:rsid w:val="00303275"/>
    <w:rsid w:val="003034F2"/>
    <w:rsid w:val="0030623E"/>
    <w:rsid w:val="0030754C"/>
    <w:rsid w:val="00310F29"/>
    <w:rsid w:val="00311869"/>
    <w:rsid w:val="00311F7B"/>
    <w:rsid w:val="0031320A"/>
    <w:rsid w:val="003137A5"/>
    <w:rsid w:val="00314A0C"/>
    <w:rsid w:val="00314BE9"/>
    <w:rsid w:val="00314FD0"/>
    <w:rsid w:val="00314FFA"/>
    <w:rsid w:val="003173B4"/>
    <w:rsid w:val="00317ECA"/>
    <w:rsid w:val="003202C7"/>
    <w:rsid w:val="0032222E"/>
    <w:rsid w:val="00323104"/>
    <w:rsid w:val="003264B6"/>
    <w:rsid w:val="00326FC7"/>
    <w:rsid w:val="00335605"/>
    <w:rsid w:val="00340780"/>
    <w:rsid w:val="0034214B"/>
    <w:rsid w:val="00342A7B"/>
    <w:rsid w:val="00342C6D"/>
    <w:rsid w:val="0034476B"/>
    <w:rsid w:val="003448B0"/>
    <w:rsid w:val="003454ED"/>
    <w:rsid w:val="003460F4"/>
    <w:rsid w:val="00346355"/>
    <w:rsid w:val="00346A2F"/>
    <w:rsid w:val="00347F54"/>
    <w:rsid w:val="00350DB9"/>
    <w:rsid w:val="003513EB"/>
    <w:rsid w:val="00353A86"/>
    <w:rsid w:val="0035484E"/>
    <w:rsid w:val="0035497D"/>
    <w:rsid w:val="00354AED"/>
    <w:rsid w:val="00354B7D"/>
    <w:rsid w:val="00355253"/>
    <w:rsid w:val="00360D02"/>
    <w:rsid w:val="00361CBD"/>
    <w:rsid w:val="0036348C"/>
    <w:rsid w:val="00364116"/>
    <w:rsid w:val="003675DC"/>
    <w:rsid w:val="00367767"/>
    <w:rsid w:val="003700F1"/>
    <w:rsid w:val="00370AFB"/>
    <w:rsid w:val="0037316D"/>
    <w:rsid w:val="0037371A"/>
    <w:rsid w:val="003751CD"/>
    <w:rsid w:val="00375E8F"/>
    <w:rsid w:val="003771D9"/>
    <w:rsid w:val="003778D6"/>
    <w:rsid w:val="00380199"/>
    <w:rsid w:val="00380A10"/>
    <w:rsid w:val="00380FEE"/>
    <w:rsid w:val="0038221C"/>
    <w:rsid w:val="0038424A"/>
    <w:rsid w:val="003856C2"/>
    <w:rsid w:val="00386D4E"/>
    <w:rsid w:val="0039085D"/>
    <w:rsid w:val="00397897"/>
    <w:rsid w:val="003A0C0F"/>
    <w:rsid w:val="003A45F3"/>
    <w:rsid w:val="003A5970"/>
    <w:rsid w:val="003A6F03"/>
    <w:rsid w:val="003A70B0"/>
    <w:rsid w:val="003B020C"/>
    <w:rsid w:val="003B0D2B"/>
    <w:rsid w:val="003B11D4"/>
    <w:rsid w:val="003B2AA3"/>
    <w:rsid w:val="003B300A"/>
    <w:rsid w:val="003B3424"/>
    <w:rsid w:val="003C1461"/>
    <w:rsid w:val="003C3D71"/>
    <w:rsid w:val="003C4610"/>
    <w:rsid w:val="003C4B65"/>
    <w:rsid w:val="003C5D27"/>
    <w:rsid w:val="003C67DA"/>
    <w:rsid w:val="003D229A"/>
    <w:rsid w:val="003D233B"/>
    <w:rsid w:val="003D4D5D"/>
    <w:rsid w:val="003D5DAA"/>
    <w:rsid w:val="003D61B6"/>
    <w:rsid w:val="003D71C6"/>
    <w:rsid w:val="003E0F07"/>
    <w:rsid w:val="003E0F10"/>
    <w:rsid w:val="003E1841"/>
    <w:rsid w:val="003E208E"/>
    <w:rsid w:val="003E40C0"/>
    <w:rsid w:val="003E6CC5"/>
    <w:rsid w:val="003E72FB"/>
    <w:rsid w:val="003E73B5"/>
    <w:rsid w:val="003E74F2"/>
    <w:rsid w:val="003E7A70"/>
    <w:rsid w:val="003F00B1"/>
    <w:rsid w:val="003F2184"/>
    <w:rsid w:val="003F2421"/>
    <w:rsid w:val="003F2655"/>
    <w:rsid w:val="003F2E44"/>
    <w:rsid w:val="003F37F3"/>
    <w:rsid w:val="003F383E"/>
    <w:rsid w:val="003F55B7"/>
    <w:rsid w:val="004000B9"/>
    <w:rsid w:val="00402575"/>
    <w:rsid w:val="00402D1D"/>
    <w:rsid w:val="00403C01"/>
    <w:rsid w:val="004049DD"/>
    <w:rsid w:val="00407AF9"/>
    <w:rsid w:val="004103EA"/>
    <w:rsid w:val="00412227"/>
    <w:rsid w:val="0041228A"/>
    <w:rsid w:val="00412CEF"/>
    <w:rsid w:val="00412DB4"/>
    <w:rsid w:val="00412F5F"/>
    <w:rsid w:val="00412FBF"/>
    <w:rsid w:val="004130D0"/>
    <w:rsid w:val="00413606"/>
    <w:rsid w:val="00417BC4"/>
    <w:rsid w:val="00420F16"/>
    <w:rsid w:val="004212D0"/>
    <w:rsid w:val="00421AA1"/>
    <w:rsid w:val="00422269"/>
    <w:rsid w:val="004226A4"/>
    <w:rsid w:val="00422E47"/>
    <w:rsid w:val="00425CAB"/>
    <w:rsid w:val="00430466"/>
    <w:rsid w:val="00430BA9"/>
    <w:rsid w:val="004317F1"/>
    <w:rsid w:val="00432A93"/>
    <w:rsid w:val="004343A4"/>
    <w:rsid w:val="00435955"/>
    <w:rsid w:val="00435B25"/>
    <w:rsid w:val="00436780"/>
    <w:rsid w:val="00436AB8"/>
    <w:rsid w:val="00436C9D"/>
    <w:rsid w:val="0043718F"/>
    <w:rsid w:val="004411DD"/>
    <w:rsid w:val="00444EEF"/>
    <w:rsid w:val="00447357"/>
    <w:rsid w:val="00453111"/>
    <w:rsid w:val="00453D3A"/>
    <w:rsid w:val="00453DF2"/>
    <w:rsid w:val="004546BD"/>
    <w:rsid w:val="004559CD"/>
    <w:rsid w:val="004577EB"/>
    <w:rsid w:val="00460699"/>
    <w:rsid w:val="00460A55"/>
    <w:rsid w:val="00463AAF"/>
    <w:rsid w:val="00466FD0"/>
    <w:rsid w:val="00473575"/>
    <w:rsid w:val="00476D0B"/>
    <w:rsid w:val="00480BC3"/>
    <w:rsid w:val="00482AFE"/>
    <w:rsid w:val="00483A31"/>
    <w:rsid w:val="004851E5"/>
    <w:rsid w:val="00485BC4"/>
    <w:rsid w:val="00485F63"/>
    <w:rsid w:val="0048608E"/>
    <w:rsid w:val="004904C9"/>
    <w:rsid w:val="00490920"/>
    <w:rsid w:val="00491A71"/>
    <w:rsid w:val="00493542"/>
    <w:rsid w:val="004A04B6"/>
    <w:rsid w:val="004A1185"/>
    <w:rsid w:val="004A1A7B"/>
    <w:rsid w:val="004A1D74"/>
    <w:rsid w:val="004A2A40"/>
    <w:rsid w:val="004A3ED3"/>
    <w:rsid w:val="004A449F"/>
    <w:rsid w:val="004A5E81"/>
    <w:rsid w:val="004A6C99"/>
    <w:rsid w:val="004B11A6"/>
    <w:rsid w:val="004B38DF"/>
    <w:rsid w:val="004B4F5F"/>
    <w:rsid w:val="004B5BE2"/>
    <w:rsid w:val="004B67C0"/>
    <w:rsid w:val="004B6BD0"/>
    <w:rsid w:val="004D174B"/>
    <w:rsid w:val="004D56D9"/>
    <w:rsid w:val="004D5EA6"/>
    <w:rsid w:val="004D66B2"/>
    <w:rsid w:val="004D7437"/>
    <w:rsid w:val="004E3C9A"/>
    <w:rsid w:val="004E5529"/>
    <w:rsid w:val="004E66F7"/>
    <w:rsid w:val="004E7EED"/>
    <w:rsid w:val="004F0278"/>
    <w:rsid w:val="004F0EEF"/>
    <w:rsid w:val="004F58C5"/>
    <w:rsid w:val="004F5D99"/>
    <w:rsid w:val="004F70D1"/>
    <w:rsid w:val="004F7AE9"/>
    <w:rsid w:val="00503977"/>
    <w:rsid w:val="00505DBE"/>
    <w:rsid w:val="00507609"/>
    <w:rsid w:val="00510DD9"/>
    <w:rsid w:val="00511115"/>
    <w:rsid w:val="00511D6D"/>
    <w:rsid w:val="00513927"/>
    <w:rsid w:val="00514A4D"/>
    <w:rsid w:val="00514B7C"/>
    <w:rsid w:val="005166B2"/>
    <w:rsid w:val="005212E5"/>
    <w:rsid w:val="00521E42"/>
    <w:rsid w:val="00521F7F"/>
    <w:rsid w:val="00522D4C"/>
    <w:rsid w:val="00524D0E"/>
    <w:rsid w:val="005256AE"/>
    <w:rsid w:val="00526895"/>
    <w:rsid w:val="00530FFA"/>
    <w:rsid w:val="00533CC9"/>
    <w:rsid w:val="00537872"/>
    <w:rsid w:val="005405A8"/>
    <w:rsid w:val="005423F5"/>
    <w:rsid w:val="0054468E"/>
    <w:rsid w:val="00544DAF"/>
    <w:rsid w:val="005452F2"/>
    <w:rsid w:val="00545E16"/>
    <w:rsid w:val="005473E6"/>
    <w:rsid w:val="005473FA"/>
    <w:rsid w:val="005479CD"/>
    <w:rsid w:val="00550163"/>
    <w:rsid w:val="00551573"/>
    <w:rsid w:val="0055177E"/>
    <w:rsid w:val="00551E60"/>
    <w:rsid w:val="005527A8"/>
    <w:rsid w:val="0055361A"/>
    <w:rsid w:val="00553F33"/>
    <w:rsid w:val="00554E9E"/>
    <w:rsid w:val="00555282"/>
    <w:rsid w:val="00556C0C"/>
    <w:rsid w:val="005578E8"/>
    <w:rsid w:val="0056031C"/>
    <w:rsid w:val="00561C38"/>
    <w:rsid w:val="00562ECB"/>
    <w:rsid w:val="0056336F"/>
    <w:rsid w:val="00566480"/>
    <w:rsid w:val="00570256"/>
    <w:rsid w:val="005719E8"/>
    <w:rsid w:val="00574A74"/>
    <w:rsid w:val="005751C1"/>
    <w:rsid w:val="0057688E"/>
    <w:rsid w:val="00576CEF"/>
    <w:rsid w:val="00580DFF"/>
    <w:rsid w:val="00581E66"/>
    <w:rsid w:val="00583BE5"/>
    <w:rsid w:val="00583C52"/>
    <w:rsid w:val="00583DC5"/>
    <w:rsid w:val="00583E38"/>
    <w:rsid w:val="0058538A"/>
    <w:rsid w:val="0058601B"/>
    <w:rsid w:val="005868F6"/>
    <w:rsid w:val="00587D44"/>
    <w:rsid w:val="00590A90"/>
    <w:rsid w:val="00590CE9"/>
    <w:rsid w:val="00591298"/>
    <w:rsid w:val="00591388"/>
    <w:rsid w:val="0059475B"/>
    <w:rsid w:val="0059560A"/>
    <w:rsid w:val="005962C1"/>
    <w:rsid w:val="00596A4E"/>
    <w:rsid w:val="00596C72"/>
    <w:rsid w:val="0059797B"/>
    <w:rsid w:val="00597ACE"/>
    <w:rsid w:val="005A0389"/>
    <w:rsid w:val="005A1218"/>
    <w:rsid w:val="005A1532"/>
    <w:rsid w:val="005A3378"/>
    <w:rsid w:val="005A53B8"/>
    <w:rsid w:val="005A5D56"/>
    <w:rsid w:val="005A67F2"/>
    <w:rsid w:val="005A6E58"/>
    <w:rsid w:val="005A71E8"/>
    <w:rsid w:val="005A75E5"/>
    <w:rsid w:val="005A7E4C"/>
    <w:rsid w:val="005B02D8"/>
    <w:rsid w:val="005B44F3"/>
    <w:rsid w:val="005B5AF0"/>
    <w:rsid w:val="005B69A6"/>
    <w:rsid w:val="005C04E7"/>
    <w:rsid w:val="005C26C4"/>
    <w:rsid w:val="005C31BA"/>
    <w:rsid w:val="005C35F9"/>
    <w:rsid w:val="005C375A"/>
    <w:rsid w:val="005C4F31"/>
    <w:rsid w:val="005C71EE"/>
    <w:rsid w:val="005C7DD8"/>
    <w:rsid w:val="005D165A"/>
    <w:rsid w:val="005D1E46"/>
    <w:rsid w:val="005D23EE"/>
    <w:rsid w:val="005D42F4"/>
    <w:rsid w:val="005D574B"/>
    <w:rsid w:val="005D5844"/>
    <w:rsid w:val="005D67C2"/>
    <w:rsid w:val="005D731E"/>
    <w:rsid w:val="005D7CB1"/>
    <w:rsid w:val="005E0846"/>
    <w:rsid w:val="005E1625"/>
    <w:rsid w:val="005E288D"/>
    <w:rsid w:val="005E4B0E"/>
    <w:rsid w:val="005E5F81"/>
    <w:rsid w:val="005F319F"/>
    <w:rsid w:val="00606505"/>
    <w:rsid w:val="00607B08"/>
    <w:rsid w:val="0061137F"/>
    <w:rsid w:val="00611AC9"/>
    <w:rsid w:val="006133D7"/>
    <w:rsid w:val="00613499"/>
    <w:rsid w:val="0061498D"/>
    <w:rsid w:val="00614A88"/>
    <w:rsid w:val="00616E06"/>
    <w:rsid w:val="006175F7"/>
    <w:rsid w:val="00617C5E"/>
    <w:rsid w:val="00621ACF"/>
    <w:rsid w:val="00622746"/>
    <w:rsid w:val="006272B0"/>
    <w:rsid w:val="006304F8"/>
    <w:rsid w:val="00635580"/>
    <w:rsid w:val="00635DCE"/>
    <w:rsid w:val="0064129F"/>
    <w:rsid w:val="00642320"/>
    <w:rsid w:val="006451C6"/>
    <w:rsid w:val="00646B9B"/>
    <w:rsid w:val="006478C2"/>
    <w:rsid w:val="00650740"/>
    <w:rsid w:val="00653926"/>
    <w:rsid w:val="00655558"/>
    <w:rsid w:val="0065671C"/>
    <w:rsid w:val="0065706A"/>
    <w:rsid w:val="006570AE"/>
    <w:rsid w:val="0065777A"/>
    <w:rsid w:val="00657948"/>
    <w:rsid w:val="00660A9F"/>
    <w:rsid w:val="0066194D"/>
    <w:rsid w:val="00662A98"/>
    <w:rsid w:val="00667BC6"/>
    <w:rsid w:val="0067157C"/>
    <w:rsid w:val="00671A94"/>
    <w:rsid w:val="006749D4"/>
    <w:rsid w:val="00674F21"/>
    <w:rsid w:val="00675A04"/>
    <w:rsid w:val="00681636"/>
    <w:rsid w:val="00682452"/>
    <w:rsid w:val="00683FDF"/>
    <w:rsid w:val="00685720"/>
    <w:rsid w:val="006905C9"/>
    <w:rsid w:val="006931C8"/>
    <w:rsid w:val="00693729"/>
    <w:rsid w:val="006961F8"/>
    <w:rsid w:val="00697081"/>
    <w:rsid w:val="006A06EB"/>
    <w:rsid w:val="006A408B"/>
    <w:rsid w:val="006A5FEE"/>
    <w:rsid w:val="006B2EA9"/>
    <w:rsid w:val="006B2FC0"/>
    <w:rsid w:val="006B6D72"/>
    <w:rsid w:val="006B7E48"/>
    <w:rsid w:val="006C4FE1"/>
    <w:rsid w:val="006C6A06"/>
    <w:rsid w:val="006C6BA5"/>
    <w:rsid w:val="006C769D"/>
    <w:rsid w:val="006C7FBE"/>
    <w:rsid w:val="006D02B0"/>
    <w:rsid w:val="006D29AC"/>
    <w:rsid w:val="006D2D8D"/>
    <w:rsid w:val="006D607D"/>
    <w:rsid w:val="006D6106"/>
    <w:rsid w:val="006D6637"/>
    <w:rsid w:val="006E3DFE"/>
    <w:rsid w:val="006E7BC5"/>
    <w:rsid w:val="006E7F73"/>
    <w:rsid w:val="006F1619"/>
    <w:rsid w:val="006F2331"/>
    <w:rsid w:val="0070088F"/>
    <w:rsid w:val="00700B54"/>
    <w:rsid w:val="00701A02"/>
    <w:rsid w:val="007024AB"/>
    <w:rsid w:val="007036C8"/>
    <w:rsid w:val="0070446B"/>
    <w:rsid w:val="00705700"/>
    <w:rsid w:val="007067A8"/>
    <w:rsid w:val="00712934"/>
    <w:rsid w:val="0071302C"/>
    <w:rsid w:val="007148B4"/>
    <w:rsid w:val="00715BB9"/>
    <w:rsid w:val="007169CC"/>
    <w:rsid w:val="0072124F"/>
    <w:rsid w:val="00723541"/>
    <w:rsid w:val="007236F4"/>
    <w:rsid w:val="007244A2"/>
    <w:rsid w:val="007247D1"/>
    <w:rsid w:val="00724D95"/>
    <w:rsid w:val="00725AE4"/>
    <w:rsid w:val="007260C9"/>
    <w:rsid w:val="0072723B"/>
    <w:rsid w:val="0072756B"/>
    <w:rsid w:val="00734BEB"/>
    <w:rsid w:val="007357B4"/>
    <w:rsid w:val="00741DBE"/>
    <w:rsid w:val="00742647"/>
    <w:rsid w:val="00742C98"/>
    <w:rsid w:val="00743E1D"/>
    <w:rsid w:val="00744A10"/>
    <w:rsid w:val="007456B9"/>
    <w:rsid w:val="0074612B"/>
    <w:rsid w:val="00746D30"/>
    <w:rsid w:val="00751448"/>
    <w:rsid w:val="00754738"/>
    <w:rsid w:val="0075556D"/>
    <w:rsid w:val="00761191"/>
    <w:rsid w:val="0076332B"/>
    <w:rsid w:val="00764C06"/>
    <w:rsid w:val="00766D8C"/>
    <w:rsid w:val="007703F2"/>
    <w:rsid w:val="007706DA"/>
    <w:rsid w:val="0077123A"/>
    <w:rsid w:val="007713BB"/>
    <w:rsid w:val="00771E2D"/>
    <w:rsid w:val="00773750"/>
    <w:rsid w:val="007739C5"/>
    <w:rsid w:val="00773C60"/>
    <w:rsid w:val="00774473"/>
    <w:rsid w:val="007749FB"/>
    <w:rsid w:val="00775800"/>
    <w:rsid w:val="0077712A"/>
    <w:rsid w:val="007773C8"/>
    <w:rsid w:val="00780641"/>
    <w:rsid w:val="00781AAE"/>
    <w:rsid w:val="00782193"/>
    <w:rsid w:val="0078268D"/>
    <w:rsid w:val="00783A1B"/>
    <w:rsid w:val="00784256"/>
    <w:rsid w:val="00785192"/>
    <w:rsid w:val="0078539D"/>
    <w:rsid w:val="00785439"/>
    <w:rsid w:val="00786FC4"/>
    <w:rsid w:val="007905A8"/>
    <w:rsid w:val="0079123C"/>
    <w:rsid w:val="007912F7"/>
    <w:rsid w:val="007919A3"/>
    <w:rsid w:val="00792CAF"/>
    <w:rsid w:val="0079356B"/>
    <w:rsid w:val="00794550"/>
    <w:rsid w:val="007A0729"/>
    <w:rsid w:val="007A16E7"/>
    <w:rsid w:val="007A3B40"/>
    <w:rsid w:val="007A44F5"/>
    <w:rsid w:val="007B14FA"/>
    <w:rsid w:val="007B2934"/>
    <w:rsid w:val="007B50DA"/>
    <w:rsid w:val="007B542B"/>
    <w:rsid w:val="007B5AC1"/>
    <w:rsid w:val="007B73F7"/>
    <w:rsid w:val="007B77C5"/>
    <w:rsid w:val="007B7B1D"/>
    <w:rsid w:val="007B7EA5"/>
    <w:rsid w:val="007C37F4"/>
    <w:rsid w:val="007C3B50"/>
    <w:rsid w:val="007C3E08"/>
    <w:rsid w:val="007C5574"/>
    <w:rsid w:val="007C6D96"/>
    <w:rsid w:val="007C7A58"/>
    <w:rsid w:val="007C7AAB"/>
    <w:rsid w:val="007C7B5D"/>
    <w:rsid w:val="007D0C75"/>
    <w:rsid w:val="007D1820"/>
    <w:rsid w:val="007D3D06"/>
    <w:rsid w:val="007D5900"/>
    <w:rsid w:val="007D630D"/>
    <w:rsid w:val="007D7806"/>
    <w:rsid w:val="007E00F3"/>
    <w:rsid w:val="007E2960"/>
    <w:rsid w:val="007E3196"/>
    <w:rsid w:val="007E5564"/>
    <w:rsid w:val="007E73A0"/>
    <w:rsid w:val="007F0188"/>
    <w:rsid w:val="007F18BF"/>
    <w:rsid w:val="007F1CE8"/>
    <w:rsid w:val="007F3276"/>
    <w:rsid w:val="007F377D"/>
    <w:rsid w:val="007F6940"/>
    <w:rsid w:val="00800681"/>
    <w:rsid w:val="0080155A"/>
    <w:rsid w:val="008017CE"/>
    <w:rsid w:val="008048F4"/>
    <w:rsid w:val="00805045"/>
    <w:rsid w:val="00805DE0"/>
    <w:rsid w:val="00807F21"/>
    <w:rsid w:val="00811D48"/>
    <w:rsid w:val="00814880"/>
    <w:rsid w:val="0081547D"/>
    <w:rsid w:val="00816D79"/>
    <w:rsid w:val="008202A8"/>
    <w:rsid w:val="008240C6"/>
    <w:rsid w:val="0082749B"/>
    <w:rsid w:val="00830B84"/>
    <w:rsid w:val="00834629"/>
    <w:rsid w:val="00834677"/>
    <w:rsid w:val="00834E42"/>
    <w:rsid w:val="00836A76"/>
    <w:rsid w:val="00836C0C"/>
    <w:rsid w:val="008405A4"/>
    <w:rsid w:val="00842352"/>
    <w:rsid w:val="00842E75"/>
    <w:rsid w:val="00842F63"/>
    <w:rsid w:val="008452BA"/>
    <w:rsid w:val="00845444"/>
    <w:rsid w:val="00845866"/>
    <w:rsid w:val="00845C30"/>
    <w:rsid w:val="00846E12"/>
    <w:rsid w:val="00847DB3"/>
    <w:rsid w:val="00847EE6"/>
    <w:rsid w:val="00847FD1"/>
    <w:rsid w:val="00852521"/>
    <w:rsid w:val="008531E9"/>
    <w:rsid w:val="00853D55"/>
    <w:rsid w:val="00854DDB"/>
    <w:rsid w:val="00855695"/>
    <w:rsid w:val="008615E4"/>
    <w:rsid w:val="00861605"/>
    <w:rsid w:val="00863E9E"/>
    <w:rsid w:val="00867F9F"/>
    <w:rsid w:val="008720C7"/>
    <w:rsid w:val="00874CCB"/>
    <w:rsid w:val="00876892"/>
    <w:rsid w:val="00877F6E"/>
    <w:rsid w:val="00880380"/>
    <w:rsid w:val="00883087"/>
    <w:rsid w:val="00884C90"/>
    <w:rsid w:val="008850CA"/>
    <w:rsid w:val="00886A36"/>
    <w:rsid w:val="00886B2C"/>
    <w:rsid w:val="00886D24"/>
    <w:rsid w:val="00886F47"/>
    <w:rsid w:val="00887CCB"/>
    <w:rsid w:val="00890F14"/>
    <w:rsid w:val="008918AC"/>
    <w:rsid w:val="00891DCC"/>
    <w:rsid w:val="008943A6"/>
    <w:rsid w:val="00894AA6"/>
    <w:rsid w:val="008A0CA8"/>
    <w:rsid w:val="008A2609"/>
    <w:rsid w:val="008A42AC"/>
    <w:rsid w:val="008A463C"/>
    <w:rsid w:val="008A5110"/>
    <w:rsid w:val="008B183F"/>
    <w:rsid w:val="008B4D54"/>
    <w:rsid w:val="008B552B"/>
    <w:rsid w:val="008B5E7E"/>
    <w:rsid w:val="008B6AFD"/>
    <w:rsid w:val="008B6E96"/>
    <w:rsid w:val="008C0187"/>
    <w:rsid w:val="008C2A07"/>
    <w:rsid w:val="008C3358"/>
    <w:rsid w:val="008D1338"/>
    <w:rsid w:val="008D19DC"/>
    <w:rsid w:val="008D42C1"/>
    <w:rsid w:val="008D472F"/>
    <w:rsid w:val="008D69E2"/>
    <w:rsid w:val="008D6F4B"/>
    <w:rsid w:val="008E0D5F"/>
    <w:rsid w:val="008E16A3"/>
    <w:rsid w:val="008E1D4B"/>
    <w:rsid w:val="008E268F"/>
    <w:rsid w:val="008E4A93"/>
    <w:rsid w:val="008E53A7"/>
    <w:rsid w:val="008E6C34"/>
    <w:rsid w:val="008F148D"/>
    <w:rsid w:val="008F1E83"/>
    <w:rsid w:val="008F6304"/>
    <w:rsid w:val="008F68E4"/>
    <w:rsid w:val="008F6981"/>
    <w:rsid w:val="008F708C"/>
    <w:rsid w:val="009001CB"/>
    <w:rsid w:val="00900270"/>
    <w:rsid w:val="00900BB5"/>
    <w:rsid w:val="00902156"/>
    <w:rsid w:val="009047CC"/>
    <w:rsid w:val="00904CE6"/>
    <w:rsid w:val="009067F2"/>
    <w:rsid w:val="0090793F"/>
    <w:rsid w:val="009111C7"/>
    <w:rsid w:val="00912BD9"/>
    <w:rsid w:val="009147DD"/>
    <w:rsid w:val="009154F1"/>
    <w:rsid w:val="0091554C"/>
    <w:rsid w:val="009161B4"/>
    <w:rsid w:val="009166E2"/>
    <w:rsid w:val="00916EC4"/>
    <w:rsid w:val="009178D3"/>
    <w:rsid w:val="009178EC"/>
    <w:rsid w:val="00917927"/>
    <w:rsid w:val="00921C00"/>
    <w:rsid w:val="00923A00"/>
    <w:rsid w:val="009309AF"/>
    <w:rsid w:val="009316FF"/>
    <w:rsid w:val="00932194"/>
    <w:rsid w:val="00933276"/>
    <w:rsid w:val="009341F8"/>
    <w:rsid w:val="009351A6"/>
    <w:rsid w:val="00935CEE"/>
    <w:rsid w:val="009369B8"/>
    <w:rsid w:val="009369DC"/>
    <w:rsid w:val="009415CE"/>
    <w:rsid w:val="00941701"/>
    <w:rsid w:val="00941A38"/>
    <w:rsid w:val="0094259A"/>
    <w:rsid w:val="00943025"/>
    <w:rsid w:val="00944FF3"/>
    <w:rsid w:val="00945255"/>
    <w:rsid w:val="0094748E"/>
    <w:rsid w:val="009516A2"/>
    <w:rsid w:val="009520FF"/>
    <w:rsid w:val="00952E8B"/>
    <w:rsid w:val="00953EC3"/>
    <w:rsid w:val="00956119"/>
    <w:rsid w:val="00956237"/>
    <w:rsid w:val="00956C81"/>
    <w:rsid w:val="00957202"/>
    <w:rsid w:val="00957D6C"/>
    <w:rsid w:val="009605A3"/>
    <w:rsid w:val="0096116F"/>
    <w:rsid w:val="00965BAB"/>
    <w:rsid w:val="00966A00"/>
    <w:rsid w:val="00967789"/>
    <w:rsid w:val="00967963"/>
    <w:rsid w:val="00967C16"/>
    <w:rsid w:val="00970955"/>
    <w:rsid w:val="00970DF6"/>
    <w:rsid w:val="009713D1"/>
    <w:rsid w:val="0097588E"/>
    <w:rsid w:val="009776D0"/>
    <w:rsid w:val="0098109F"/>
    <w:rsid w:val="0098173F"/>
    <w:rsid w:val="00981E8E"/>
    <w:rsid w:val="00981FA0"/>
    <w:rsid w:val="0098378D"/>
    <w:rsid w:val="009837B7"/>
    <w:rsid w:val="00984EA2"/>
    <w:rsid w:val="0098612E"/>
    <w:rsid w:val="00986E9A"/>
    <w:rsid w:val="009876BE"/>
    <w:rsid w:val="009876F5"/>
    <w:rsid w:val="00994012"/>
    <w:rsid w:val="0099446C"/>
    <w:rsid w:val="009946FE"/>
    <w:rsid w:val="00995000"/>
    <w:rsid w:val="00996EF9"/>
    <w:rsid w:val="009975B7"/>
    <w:rsid w:val="0099762C"/>
    <w:rsid w:val="009A0895"/>
    <w:rsid w:val="009A403D"/>
    <w:rsid w:val="009A60F2"/>
    <w:rsid w:val="009A612D"/>
    <w:rsid w:val="009A68AE"/>
    <w:rsid w:val="009A6BCD"/>
    <w:rsid w:val="009B43A1"/>
    <w:rsid w:val="009B4C96"/>
    <w:rsid w:val="009B5408"/>
    <w:rsid w:val="009B6496"/>
    <w:rsid w:val="009B72B2"/>
    <w:rsid w:val="009B7975"/>
    <w:rsid w:val="009C061E"/>
    <w:rsid w:val="009C06B3"/>
    <w:rsid w:val="009C1D87"/>
    <w:rsid w:val="009C29DB"/>
    <w:rsid w:val="009C33C2"/>
    <w:rsid w:val="009C4027"/>
    <w:rsid w:val="009C4355"/>
    <w:rsid w:val="009C522C"/>
    <w:rsid w:val="009C6713"/>
    <w:rsid w:val="009C79C7"/>
    <w:rsid w:val="009D143A"/>
    <w:rsid w:val="009D31D3"/>
    <w:rsid w:val="009D3CEA"/>
    <w:rsid w:val="009D59F0"/>
    <w:rsid w:val="009D6336"/>
    <w:rsid w:val="009D6529"/>
    <w:rsid w:val="009D7040"/>
    <w:rsid w:val="009E0393"/>
    <w:rsid w:val="009E0DC8"/>
    <w:rsid w:val="009E1D10"/>
    <w:rsid w:val="009E7A97"/>
    <w:rsid w:val="009E7AD5"/>
    <w:rsid w:val="009F135B"/>
    <w:rsid w:val="009F3B5B"/>
    <w:rsid w:val="009F538A"/>
    <w:rsid w:val="00A00354"/>
    <w:rsid w:val="00A019A9"/>
    <w:rsid w:val="00A05801"/>
    <w:rsid w:val="00A078E5"/>
    <w:rsid w:val="00A1011F"/>
    <w:rsid w:val="00A133DB"/>
    <w:rsid w:val="00A147F6"/>
    <w:rsid w:val="00A14889"/>
    <w:rsid w:val="00A14A3D"/>
    <w:rsid w:val="00A15CE9"/>
    <w:rsid w:val="00A1658F"/>
    <w:rsid w:val="00A16AFA"/>
    <w:rsid w:val="00A16F8A"/>
    <w:rsid w:val="00A17D3D"/>
    <w:rsid w:val="00A200F1"/>
    <w:rsid w:val="00A22003"/>
    <w:rsid w:val="00A2210A"/>
    <w:rsid w:val="00A23216"/>
    <w:rsid w:val="00A23289"/>
    <w:rsid w:val="00A251BB"/>
    <w:rsid w:val="00A27F24"/>
    <w:rsid w:val="00A3154F"/>
    <w:rsid w:val="00A315B4"/>
    <w:rsid w:val="00A32629"/>
    <w:rsid w:val="00A33649"/>
    <w:rsid w:val="00A37656"/>
    <w:rsid w:val="00A407D6"/>
    <w:rsid w:val="00A42F58"/>
    <w:rsid w:val="00A453AC"/>
    <w:rsid w:val="00A4631D"/>
    <w:rsid w:val="00A466B4"/>
    <w:rsid w:val="00A46824"/>
    <w:rsid w:val="00A46C6D"/>
    <w:rsid w:val="00A470B5"/>
    <w:rsid w:val="00A47A7C"/>
    <w:rsid w:val="00A514C4"/>
    <w:rsid w:val="00A51DBB"/>
    <w:rsid w:val="00A51E8A"/>
    <w:rsid w:val="00A53B8B"/>
    <w:rsid w:val="00A6154B"/>
    <w:rsid w:val="00A6178A"/>
    <w:rsid w:val="00A62616"/>
    <w:rsid w:val="00A6401E"/>
    <w:rsid w:val="00A64272"/>
    <w:rsid w:val="00A643F1"/>
    <w:rsid w:val="00A7280D"/>
    <w:rsid w:val="00A7344F"/>
    <w:rsid w:val="00A7568D"/>
    <w:rsid w:val="00A758B6"/>
    <w:rsid w:val="00A75AFC"/>
    <w:rsid w:val="00A76530"/>
    <w:rsid w:val="00A80C69"/>
    <w:rsid w:val="00A80DA3"/>
    <w:rsid w:val="00A81223"/>
    <w:rsid w:val="00A814B8"/>
    <w:rsid w:val="00A81AF7"/>
    <w:rsid w:val="00A8263C"/>
    <w:rsid w:val="00A836D2"/>
    <w:rsid w:val="00A8785E"/>
    <w:rsid w:val="00A91117"/>
    <w:rsid w:val="00A95580"/>
    <w:rsid w:val="00AA04FC"/>
    <w:rsid w:val="00AA05C6"/>
    <w:rsid w:val="00AA119D"/>
    <w:rsid w:val="00AA408D"/>
    <w:rsid w:val="00AA502C"/>
    <w:rsid w:val="00AA6CEA"/>
    <w:rsid w:val="00AA7BCE"/>
    <w:rsid w:val="00AA7D54"/>
    <w:rsid w:val="00AB1F2C"/>
    <w:rsid w:val="00AB3359"/>
    <w:rsid w:val="00AB339C"/>
    <w:rsid w:val="00AB3B80"/>
    <w:rsid w:val="00AB4A36"/>
    <w:rsid w:val="00AB4A3F"/>
    <w:rsid w:val="00AB7EE0"/>
    <w:rsid w:val="00AB7F23"/>
    <w:rsid w:val="00AB7F9C"/>
    <w:rsid w:val="00AC043D"/>
    <w:rsid w:val="00AC3E9D"/>
    <w:rsid w:val="00AC4F9D"/>
    <w:rsid w:val="00AC551F"/>
    <w:rsid w:val="00AC6434"/>
    <w:rsid w:val="00AC6503"/>
    <w:rsid w:val="00AC6A84"/>
    <w:rsid w:val="00AC7F31"/>
    <w:rsid w:val="00AD080E"/>
    <w:rsid w:val="00AD1926"/>
    <w:rsid w:val="00AD2171"/>
    <w:rsid w:val="00AD558E"/>
    <w:rsid w:val="00AD697F"/>
    <w:rsid w:val="00AD6987"/>
    <w:rsid w:val="00AD6AAC"/>
    <w:rsid w:val="00AE133C"/>
    <w:rsid w:val="00AE41AB"/>
    <w:rsid w:val="00AF0CC3"/>
    <w:rsid w:val="00AF263A"/>
    <w:rsid w:val="00AF2A5C"/>
    <w:rsid w:val="00AF2BEF"/>
    <w:rsid w:val="00AF660C"/>
    <w:rsid w:val="00B01378"/>
    <w:rsid w:val="00B03290"/>
    <w:rsid w:val="00B033C5"/>
    <w:rsid w:val="00B035F8"/>
    <w:rsid w:val="00B056D4"/>
    <w:rsid w:val="00B05B1F"/>
    <w:rsid w:val="00B076D6"/>
    <w:rsid w:val="00B107D4"/>
    <w:rsid w:val="00B12C9A"/>
    <w:rsid w:val="00B13893"/>
    <w:rsid w:val="00B15651"/>
    <w:rsid w:val="00B15B17"/>
    <w:rsid w:val="00B16ED9"/>
    <w:rsid w:val="00B17B3F"/>
    <w:rsid w:val="00B21D24"/>
    <w:rsid w:val="00B22F95"/>
    <w:rsid w:val="00B2401D"/>
    <w:rsid w:val="00B24C5E"/>
    <w:rsid w:val="00B25E58"/>
    <w:rsid w:val="00B26235"/>
    <w:rsid w:val="00B26C1D"/>
    <w:rsid w:val="00B273A7"/>
    <w:rsid w:val="00B274A8"/>
    <w:rsid w:val="00B2770E"/>
    <w:rsid w:val="00B27B28"/>
    <w:rsid w:val="00B27FE4"/>
    <w:rsid w:val="00B3013F"/>
    <w:rsid w:val="00B30224"/>
    <w:rsid w:val="00B30A3B"/>
    <w:rsid w:val="00B312F9"/>
    <w:rsid w:val="00B323E7"/>
    <w:rsid w:val="00B326DE"/>
    <w:rsid w:val="00B338DB"/>
    <w:rsid w:val="00B361F7"/>
    <w:rsid w:val="00B36F9A"/>
    <w:rsid w:val="00B371D3"/>
    <w:rsid w:val="00B37C13"/>
    <w:rsid w:val="00B407D5"/>
    <w:rsid w:val="00B4140B"/>
    <w:rsid w:val="00B41F1F"/>
    <w:rsid w:val="00B427E9"/>
    <w:rsid w:val="00B44864"/>
    <w:rsid w:val="00B45282"/>
    <w:rsid w:val="00B45D03"/>
    <w:rsid w:val="00B46217"/>
    <w:rsid w:val="00B4791B"/>
    <w:rsid w:val="00B479C1"/>
    <w:rsid w:val="00B54D10"/>
    <w:rsid w:val="00B553B0"/>
    <w:rsid w:val="00B55435"/>
    <w:rsid w:val="00B57E1E"/>
    <w:rsid w:val="00B604F0"/>
    <w:rsid w:val="00B61C0D"/>
    <w:rsid w:val="00B62869"/>
    <w:rsid w:val="00B6401B"/>
    <w:rsid w:val="00B64503"/>
    <w:rsid w:val="00B64EC1"/>
    <w:rsid w:val="00B65039"/>
    <w:rsid w:val="00B65105"/>
    <w:rsid w:val="00B6711B"/>
    <w:rsid w:val="00B676BA"/>
    <w:rsid w:val="00B70C73"/>
    <w:rsid w:val="00B70FAA"/>
    <w:rsid w:val="00B71FD5"/>
    <w:rsid w:val="00B729AB"/>
    <w:rsid w:val="00B76053"/>
    <w:rsid w:val="00B76F64"/>
    <w:rsid w:val="00B82DCA"/>
    <w:rsid w:val="00B82F90"/>
    <w:rsid w:val="00B84160"/>
    <w:rsid w:val="00B84220"/>
    <w:rsid w:val="00B85AAB"/>
    <w:rsid w:val="00B934CE"/>
    <w:rsid w:val="00B9558E"/>
    <w:rsid w:val="00B962E7"/>
    <w:rsid w:val="00BA07DF"/>
    <w:rsid w:val="00BA1726"/>
    <w:rsid w:val="00BA198B"/>
    <w:rsid w:val="00BB02BB"/>
    <w:rsid w:val="00BB0C35"/>
    <w:rsid w:val="00BB153F"/>
    <w:rsid w:val="00BB3B03"/>
    <w:rsid w:val="00BB6841"/>
    <w:rsid w:val="00BB69BA"/>
    <w:rsid w:val="00BB73EF"/>
    <w:rsid w:val="00BB740E"/>
    <w:rsid w:val="00BC0B3A"/>
    <w:rsid w:val="00BC3CB6"/>
    <w:rsid w:val="00BC3DAB"/>
    <w:rsid w:val="00BC63F0"/>
    <w:rsid w:val="00BD0EB3"/>
    <w:rsid w:val="00BD26C5"/>
    <w:rsid w:val="00BD4488"/>
    <w:rsid w:val="00BD62CF"/>
    <w:rsid w:val="00BD7263"/>
    <w:rsid w:val="00BE5E42"/>
    <w:rsid w:val="00BF1A25"/>
    <w:rsid w:val="00BF1B08"/>
    <w:rsid w:val="00BF1D5E"/>
    <w:rsid w:val="00BF1FD3"/>
    <w:rsid w:val="00BF3A2B"/>
    <w:rsid w:val="00BF4951"/>
    <w:rsid w:val="00BF4F3A"/>
    <w:rsid w:val="00BF684A"/>
    <w:rsid w:val="00C00944"/>
    <w:rsid w:val="00C00C38"/>
    <w:rsid w:val="00C01AF3"/>
    <w:rsid w:val="00C01BEE"/>
    <w:rsid w:val="00C037FC"/>
    <w:rsid w:val="00C045EF"/>
    <w:rsid w:val="00C04A60"/>
    <w:rsid w:val="00C04FB0"/>
    <w:rsid w:val="00C07853"/>
    <w:rsid w:val="00C1293A"/>
    <w:rsid w:val="00C13AFC"/>
    <w:rsid w:val="00C13C60"/>
    <w:rsid w:val="00C14EC4"/>
    <w:rsid w:val="00C16280"/>
    <w:rsid w:val="00C162B1"/>
    <w:rsid w:val="00C17047"/>
    <w:rsid w:val="00C176A5"/>
    <w:rsid w:val="00C2198E"/>
    <w:rsid w:val="00C21EAC"/>
    <w:rsid w:val="00C242BE"/>
    <w:rsid w:val="00C25D67"/>
    <w:rsid w:val="00C27D92"/>
    <w:rsid w:val="00C3045E"/>
    <w:rsid w:val="00C30A03"/>
    <w:rsid w:val="00C348DB"/>
    <w:rsid w:val="00C3716D"/>
    <w:rsid w:val="00C401D8"/>
    <w:rsid w:val="00C41384"/>
    <w:rsid w:val="00C44EEE"/>
    <w:rsid w:val="00C456CE"/>
    <w:rsid w:val="00C4597E"/>
    <w:rsid w:val="00C5034F"/>
    <w:rsid w:val="00C516E3"/>
    <w:rsid w:val="00C5334C"/>
    <w:rsid w:val="00C56705"/>
    <w:rsid w:val="00C5767A"/>
    <w:rsid w:val="00C63CF6"/>
    <w:rsid w:val="00C6504E"/>
    <w:rsid w:val="00C6547E"/>
    <w:rsid w:val="00C70F77"/>
    <w:rsid w:val="00C722FE"/>
    <w:rsid w:val="00C73AA3"/>
    <w:rsid w:val="00C74BA1"/>
    <w:rsid w:val="00C755F9"/>
    <w:rsid w:val="00C77F9C"/>
    <w:rsid w:val="00C82613"/>
    <w:rsid w:val="00C8326A"/>
    <w:rsid w:val="00C83B4E"/>
    <w:rsid w:val="00C8632F"/>
    <w:rsid w:val="00C87572"/>
    <w:rsid w:val="00C92782"/>
    <w:rsid w:val="00C93EB4"/>
    <w:rsid w:val="00C94352"/>
    <w:rsid w:val="00C96A37"/>
    <w:rsid w:val="00C97879"/>
    <w:rsid w:val="00CA015C"/>
    <w:rsid w:val="00CA1671"/>
    <w:rsid w:val="00CA26AC"/>
    <w:rsid w:val="00CA6DFD"/>
    <w:rsid w:val="00CB048D"/>
    <w:rsid w:val="00CB06B4"/>
    <w:rsid w:val="00CB0C25"/>
    <w:rsid w:val="00CB0DA2"/>
    <w:rsid w:val="00CB1FB9"/>
    <w:rsid w:val="00CB32ED"/>
    <w:rsid w:val="00CB35AE"/>
    <w:rsid w:val="00CB3956"/>
    <w:rsid w:val="00CB4850"/>
    <w:rsid w:val="00CB5855"/>
    <w:rsid w:val="00CB6C97"/>
    <w:rsid w:val="00CC118D"/>
    <w:rsid w:val="00CC1237"/>
    <w:rsid w:val="00CC1AC5"/>
    <w:rsid w:val="00CC1DB1"/>
    <w:rsid w:val="00CC24FA"/>
    <w:rsid w:val="00CC2DB9"/>
    <w:rsid w:val="00CC369C"/>
    <w:rsid w:val="00CC656F"/>
    <w:rsid w:val="00CC659B"/>
    <w:rsid w:val="00CC77C5"/>
    <w:rsid w:val="00CD2A8B"/>
    <w:rsid w:val="00CD2F1D"/>
    <w:rsid w:val="00CD4A13"/>
    <w:rsid w:val="00CD78CF"/>
    <w:rsid w:val="00CE07E3"/>
    <w:rsid w:val="00CE1D2D"/>
    <w:rsid w:val="00CE342D"/>
    <w:rsid w:val="00CE54BD"/>
    <w:rsid w:val="00CF0ED8"/>
    <w:rsid w:val="00CF2214"/>
    <w:rsid w:val="00CF3AAF"/>
    <w:rsid w:val="00CF5AFB"/>
    <w:rsid w:val="00D00306"/>
    <w:rsid w:val="00D00924"/>
    <w:rsid w:val="00D014E9"/>
    <w:rsid w:val="00D0645F"/>
    <w:rsid w:val="00D06462"/>
    <w:rsid w:val="00D072A0"/>
    <w:rsid w:val="00D10902"/>
    <w:rsid w:val="00D15AAC"/>
    <w:rsid w:val="00D15CF2"/>
    <w:rsid w:val="00D17F61"/>
    <w:rsid w:val="00D20654"/>
    <w:rsid w:val="00D20AA5"/>
    <w:rsid w:val="00D214F2"/>
    <w:rsid w:val="00D21E51"/>
    <w:rsid w:val="00D224B4"/>
    <w:rsid w:val="00D23D96"/>
    <w:rsid w:val="00D2456F"/>
    <w:rsid w:val="00D250D1"/>
    <w:rsid w:val="00D2553D"/>
    <w:rsid w:val="00D25D4D"/>
    <w:rsid w:val="00D26054"/>
    <w:rsid w:val="00D264A9"/>
    <w:rsid w:val="00D309B7"/>
    <w:rsid w:val="00D3178F"/>
    <w:rsid w:val="00D33C40"/>
    <w:rsid w:val="00D3471A"/>
    <w:rsid w:val="00D35C20"/>
    <w:rsid w:val="00D36331"/>
    <w:rsid w:val="00D37100"/>
    <w:rsid w:val="00D40A18"/>
    <w:rsid w:val="00D448FE"/>
    <w:rsid w:val="00D4500A"/>
    <w:rsid w:val="00D4648D"/>
    <w:rsid w:val="00D5070E"/>
    <w:rsid w:val="00D53E2C"/>
    <w:rsid w:val="00D53E79"/>
    <w:rsid w:val="00D54DDE"/>
    <w:rsid w:val="00D5506F"/>
    <w:rsid w:val="00D568BF"/>
    <w:rsid w:val="00D56D32"/>
    <w:rsid w:val="00D57B27"/>
    <w:rsid w:val="00D6705B"/>
    <w:rsid w:val="00D6734C"/>
    <w:rsid w:val="00D676E3"/>
    <w:rsid w:val="00D678E5"/>
    <w:rsid w:val="00D751A2"/>
    <w:rsid w:val="00D754A1"/>
    <w:rsid w:val="00D75AAC"/>
    <w:rsid w:val="00D76402"/>
    <w:rsid w:val="00D85EA6"/>
    <w:rsid w:val="00D876B3"/>
    <w:rsid w:val="00D87E0C"/>
    <w:rsid w:val="00D90516"/>
    <w:rsid w:val="00D90518"/>
    <w:rsid w:val="00D905FE"/>
    <w:rsid w:val="00D90989"/>
    <w:rsid w:val="00D91522"/>
    <w:rsid w:val="00D92EE4"/>
    <w:rsid w:val="00D937B9"/>
    <w:rsid w:val="00D940FE"/>
    <w:rsid w:val="00D97DC2"/>
    <w:rsid w:val="00D97E95"/>
    <w:rsid w:val="00DA08DB"/>
    <w:rsid w:val="00DA3277"/>
    <w:rsid w:val="00DA667E"/>
    <w:rsid w:val="00DB37BE"/>
    <w:rsid w:val="00DB40E2"/>
    <w:rsid w:val="00DB426F"/>
    <w:rsid w:val="00DC4916"/>
    <w:rsid w:val="00DC4E58"/>
    <w:rsid w:val="00DC5811"/>
    <w:rsid w:val="00DC743D"/>
    <w:rsid w:val="00DC7C1A"/>
    <w:rsid w:val="00DD0151"/>
    <w:rsid w:val="00DD0C7D"/>
    <w:rsid w:val="00DD2219"/>
    <w:rsid w:val="00DD2E3A"/>
    <w:rsid w:val="00DD2ED2"/>
    <w:rsid w:val="00DD5504"/>
    <w:rsid w:val="00DD684C"/>
    <w:rsid w:val="00DD6FEC"/>
    <w:rsid w:val="00DD701D"/>
    <w:rsid w:val="00DD7F2F"/>
    <w:rsid w:val="00DE1DCB"/>
    <w:rsid w:val="00DE2288"/>
    <w:rsid w:val="00DE2C00"/>
    <w:rsid w:val="00DE4F50"/>
    <w:rsid w:val="00DE5E37"/>
    <w:rsid w:val="00DE5F29"/>
    <w:rsid w:val="00DF0A80"/>
    <w:rsid w:val="00DF0DAF"/>
    <w:rsid w:val="00DF4B0C"/>
    <w:rsid w:val="00DF5DEB"/>
    <w:rsid w:val="00DF74EF"/>
    <w:rsid w:val="00E006D0"/>
    <w:rsid w:val="00E02D44"/>
    <w:rsid w:val="00E04465"/>
    <w:rsid w:val="00E067AE"/>
    <w:rsid w:val="00E067B9"/>
    <w:rsid w:val="00E07B2F"/>
    <w:rsid w:val="00E07CD9"/>
    <w:rsid w:val="00E11FFC"/>
    <w:rsid w:val="00E126C4"/>
    <w:rsid w:val="00E13BFD"/>
    <w:rsid w:val="00E1652B"/>
    <w:rsid w:val="00E173F6"/>
    <w:rsid w:val="00E17C84"/>
    <w:rsid w:val="00E22451"/>
    <w:rsid w:val="00E22FEB"/>
    <w:rsid w:val="00E240CE"/>
    <w:rsid w:val="00E25498"/>
    <w:rsid w:val="00E255A3"/>
    <w:rsid w:val="00E337B4"/>
    <w:rsid w:val="00E34709"/>
    <w:rsid w:val="00E3716F"/>
    <w:rsid w:val="00E37360"/>
    <w:rsid w:val="00E40DD2"/>
    <w:rsid w:val="00E4384C"/>
    <w:rsid w:val="00E43E29"/>
    <w:rsid w:val="00E45E35"/>
    <w:rsid w:val="00E46E83"/>
    <w:rsid w:val="00E4761D"/>
    <w:rsid w:val="00E520BC"/>
    <w:rsid w:val="00E52437"/>
    <w:rsid w:val="00E54E59"/>
    <w:rsid w:val="00E60665"/>
    <w:rsid w:val="00E6154F"/>
    <w:rsid w:val="00E620EE"/>
    <w:rsid w:val="00E65334"/>
    <w:rsid w:val="00E67744"/>
    <w:rsid w:val="00E67D1A"/>
    <w:rsid w:val="00E705D0"/>
    <w:rsid w:val="00E706E3"/>
    <w:rsid w:val="00E715F3"/>
    <w:rsid w:val="00E756B8"/>
    <w:rsid w:val="00E76ABA"/>
    <w:rsid w:val="00E77001"/>
    <w:rsid w:val="00E80424"/>
    <w:rsid w:val="00E8244E"/>
    <w:rsid w:val="00E83DF9"/>
    <w:rsid w:val="00E84CF6"/>
    <w:rsid w:val="00E8735A"/>
    <w:rsid w:val="00E919B9"/>
    <w:rsid w:val="00E939E1"/>
    <w:rsid w:val="00E9487E"/>
    <w:rsid w:val="00E953E8"/>
    <w:rsid w:val="00E954A2"/>
    <w:rsid w:val="00E976E3"/>
    <w:rsid w:val="00E9775C"/>
    <w:rsid w:val="00E97DE0"/>
    <w:rsid w:val="00EA3229"/>
    <w:rsid w:val="00EA3BC5"/>
    <w:rsid w:val="00EA4563"/>
    <w:rsid w:val="00EA56B1"/>
    <w:rsid w:val="00EA61CA"/>
    <w:rsid w:val="00EA77EE"/>
    <w:rsid w:val="00EB0934"/>
    <w:rsid w:val="00EB4179"/>
    <w:rsid w:val="00EB462B"/>
    <w:rsid w:val="00EB464C"/>
    <w:rsid w:val="00EB5827"/>
    <w:rsid w:val="00EC1EC2"/>
    <w:rsid w:val="00EC2ECE"/>
    <w:rsid w:val="00EC340A"/>
    <w:rsid w:val="00EC3F36"/>
    <w:rsid w:val="00EC4D5B"/>
    <w:rsid w:val="00EC7701"/>
    <w:rsid w:val="00ED12C6"/>
    <w:rsid w:val="00ED1521"/>
    <w:rsid w:val="00ED1F54"/>
    <w:rsid w:val="00ED33C0"/>
    <w:rsid w:val="00ED4A7C"/>
    <w:rsid w:val="00EE0260"/>
    <w:rsid w:val="00EE2E89"/>
    <w:rsid w:val="00EE4074"/>
    <w:rsid w:val="00EE67EF"/>
    <w:rsid w:val="00EE69E8"/>
    <w:rsid w:val="00EF5BC5"/>
    <w:rsid w:val="00EF7EB0"/>
    <w:rsid w:val="00F0010D"/>
    <w:rsid w:val="00F00736"/>
    <w:rsid w:val="00F01AE3"/>
    <w:rsid w:val="00F035EB"/>
    <w:rsid w:val="00F04956"/>
    <w:rsid w:val="00F04D80"/>
    <w:rsid w:val="00F0677B"/>
    <w:rsid w:val="00F07089"/>
    <w:rsid w:val="00F10D78"/>
    <w:rsid w:val="00F10E9F"/>
    <w:rsid w:val="00F11F5A"/>
    <w:rsid w:val="00F123A4"/>
    <w:rsid w:val="00F151B9"/>
    <w:rsid w:val="00F16F17"/>
    <w:rsid w:val="00F1777F"/>
    <w:rsid w:val="00F178E3"/>
    <w:rsid w:val="00F2002B"/>
    <w:rsid w:val="00F2271F"/>
    <w:rsid w:val="00F227B8"/>
    <w:rsid w:val="00F22DCC"/>
    <w:rsid w:val="00F22E95"/>
    <w:rsid w:val="00F23036"/>
    <w:rsid w:val="00F23267"/>
    <w:rsid w:val="00F239D4"/>
    <w:rsid w:val="00F24B53"/>
    <w:rsid w:val="00F30082"/>
    <w:rsid w:val="00F31216"/>
    <w:rsid w:val="00F31C8E"/>
    <w:rsid w:val="00F31E4A"/>
    <w:rsid w:val="00F32410"/>
    <w:rsid w:val="00F3360E"/>
    <w:rsid w:val="00F3740A"/>
    <w:rsid w:val="00F40496"/>
    <w:rsid w:val="00F43DF2"/>
    <w:rsid w:val="00F44DDF"/>
    <w:rsid w:val="00F45121"/>
    <w:rsid w:val="00F45205"/>
    <w:rsid w:val="00F45365"/>
    <w:rsid w:val="00F45633"/>
    <w:rsid w:val="00F46C1E"/>
    <w:rsid w:val="00F509C2"/>
    <w:rsid w:val="00F51465"/>
    <w:rsid w:val="00F52D29"/>
    <w:rsid w:val="00F52E4A"/>
    <w:rsid w:val="00F57FDB"/>
    <w:rsid w:val="00F6191E"/>
    <w:rsid w:val="00F6261A"/>
    <w:rsid w:val="00F62750"/>
    <w:rsid w:val="00F629DD"/>
    <w:rsid w:val="00F6647B"/>
    <w:rsid w:val="00F70099"/>
    <w:rsid w:val="00F7122D"/>
    <w:rsid w:val="00F715BC"/>
    <w:rsid w:val="00F77D8C"/>
    <w:rsid w:val="00F80CEE"/>
    <w:rsid w:val="00F80DDA"/>
    <w:rsid w:val="00F82B0F"/>
    <w:rsid w:val="00F82DA2"/>
    <w:rsid w:val="00F831B8"/>
    <w:rsid w:val="00F83460"/>
    <w:rsid w:val="00F85F51"/>
    <w:rsid w:val="00F86378"/>
    <w:rsid w:val="00F86396"/>
    <w:rsid w:val="00F8754E"/>
    <w:rsid w:val="00F91B45"/>
    <w:rsid w:val="00F921AA"/>
    <w:rsid w:val="00F92C55"/>
    <w:rsid w:val="00FA5F0A"/>
    <w:rsid w:val="00FA61FB"/>
    <w:rsid w:val="00FA6A99"/>
    <w:rsid w:val="00FB0392"/>
    <w:rsid w:val="00FB1206"/>
    <w:rsid w:val="00FB3434"/>
    <w:rsid w:val="00FB4585"/>
    <w:rsid w:val="00FC0213"/>
    <w:rsid w:val="00FC07E1"/>
    <w:rsid w:val="00FC0991"/>
    <w:rsid w:val="00FC1AD4"/>
    <w:rsid w:val="00FC1C6C"/>
    <w:rsid w:val="00FC239B"/>
    <w:rsid w:val="00FC3A62"/>
    <w:rsid w:val="00FC3B17"/>
    <w:rsid w:val="00FC3BB4"/>
    <w:rsid w:val="00FC4C96"/>
    <w:rsid w:val="00FC4EE4"/>
    <w:rsid w:val="00FC5BA8"/>
    <w:rsid w:val="00FC748E"/>
    <w:rsid w:val="00FC7D0A"/>
    <w:rsid w:val="00FD0778"/>
    <w:rsid w:val="00FD14DD"/>
    <w:rsid w:val="00FD3601"/>
    <w:rsid w:val="00FD69D1"/>
    <w:rsid w:val="00FD7110"/>
    <w:rsid w:val="00FD747F"/>
    <w:rsid w:val="00FD74BE"/>
    <w:rsid w:val="00FE09E0"/>
    <w:rsid w:val="00FE1BE8"/>
    <w:rsid w:val="00FE2916"/>
    <w:rsid w:val="00FE39C4"/>
    <w:rsid w:val="00FE3B13"/>
    <w:rsid w:val="00FE6827"/>
    <w:rsid w:val="00FF087B"/>
    <w:rsid w:val="00FF0CDE"/>
    <w:rsid w:val="00FF0D06"/>
    <w:rsid w:val="00FF1D7D"/>
    <w:rsid w:val="00FF4A45"/>
    <w:rsid w:val="00FF5A2D"/>
    <w:rsid w:val="00FF6409"/>
    <w:rsid w:val="00FF66A8"/>
    <w:rsid w:val="00FF694F"/>
    <w:rsid w:val="00FF769A"/>
    <w:rsid w:val="01946C3A"/>
    <w:rsid w:val="01EA98D0"/>
    <w:rsid w:val="021AD268"/>
    <w:rsid w:val="03C44A40"/>
    <w:rsid w:val="044466A2"/>
    <w:rsid w:val="04830331"/>
    <w:rsid w:val="04BE1282"/>
    <w:rsid w:val="04D2532C"/>
    <w:rsid w:val="053D0031"/>
    <w:rsid w:val="05539ADD"/>
    <w:rsid w:val="05A58B60"/>
    <w:rsid w:val="05E76D30"/>
    <w:rsid w:val="07469CC4"/>
    <w:rsid w:val="07622F1C"/>
    <w:rsid w:val="08316AFA"/>
    <w:rsid w:val="083EC5CD"/>
    <w:rsid w:val="0910139E"/>
    <w:rsid w:val="099AF2AE"/>
    <w:rsid w:val="09E9F202"/>
    <w:rsid w:val="0AAA9F77"/>
    <w:rsid w:val="0AE670BC"/>
    <w:rsid w:val="0B3ABA13"/>
    <w:rsid w:val="0B7741AA"/>
    <w:rsid w:val="0C400A38"/>
    <w:rsid w:val="0C955D09"/>
    <w:rsid w:val="0CA3C901"/>
    <w:rsid w:val="0D4CD977"/>
    <w:rsid w:val="0DC41E0E"/>
    <w:rsid w:val="0E0D2A5B"/>
    <w:rsid w:val="0F8DC35C"/>
    <w:rsid w:val="103BAE85"/>
    <w:rsid w:val="11C7BE51"/>
    <w:rsid w:val="11CFEE73"/>
    <w:rsid w:val="11E17066"/>
    <w:rsid w:val="121CC777"/>
    <w:rsid w:val="1276DEB2"/>
    <w:rsid w:val="12DB5730"/>
    <w:rsid w:val="13082850"/>
    <w:rsid w:val="1342575F"/>
    <w:rsid w:val="13A47A81"/>
    <w:rsid w:val="13D2676A"/>
    <w:rsid w:val="14602B3E"/>
    <w:rsid w:val="1521C5B0"/>
    <w:rsid w:val="15404AE2"/>
    <w:rsid w:val="16887668"/>
    <w:rsid w:val="16D8AC95"/>
    <w:rsid w:val="177EA3A3"/>
    <w:rsid w:val="17AA679D"/>
    <w:rsid w:val="186041A2"/>
    <w:rsid w:val="18AD2CD2"/>
    <w:rsid w:val="191A7404"/>
    <w:rsid w:val="196A3B51"/>
    <w:rsid w:val="198CD6D6"/>
    <w:rsid w:val="198DA3D0"/>
    <w:rsid w:val="19A1B5E6"/>
    <w:rsid w:val="19E82A93"/>
    <w:rsid w:val="1A8BAA26"/>
    <w:rsid w:val="1B23D730"/>
    <w:rsid w:val="1CC81CAC"/>
    <w:rsid w:val="1CF1F43B"/>
    <w:rsid w:val="1D12B4BC"/>
    <w:rsid w:val="1DE1539A"/>
    <w:rsid w:val="1DEDE527"/>
    <w:rsid w:val="1E3CE9BD"/>
    <w:rsid w:val="1E80B26A"/>
    <w:rsid w:val="1EB9E162"/>
    <w:rsid w:val="1EC0DA89"/>
    <w:rsid w:val="1FA46E9E"/>
    <w:rsid w:val="21957666"/>
    <w:rsid w:val="21984DA5"/>
    <w:rsid w:val="22A65954"/>
    <w:rsid w:val="22F96880"/>
    <w:rsid w:val="233071E3"/>
    <w:rsid w:val="2396266B"/>
    <w:rsid w:val="23B93C8A"/>
    <w:rsid w:val="243A18EA"/>
    <w:rsid w:val="247C2EF6"/>
    <w:rsid w:val="249538E1"/>
    <w:rsid w:val="24C0C1F6"/>
    <w:rsid w:val="252F4033"/>
    <w:rsid w:val="260207D9"/>
    <w:rsid w:val="26310942"/>
    <w:rsid w:val="26C75184"/>
    <w:rsid w:val="26EAB060"/>
    <w:rsid w:val="26EE8F5D"/>
    <w:rsid w:val="27C3A1E9"/>
    <w:rsid w:val="27C8E638"/>
    <w:rsid w:val="27DA8D0D"/>
    <w:rsid w:val="28D36524"/>
    <w:rsid w:val="29D71372"/>
    <w:rsid w:val="2A383D21"/>
    <w:rsid w:val="2AA86143"/>
    <w:rsid w:val="2AB256DA"/>
    <w:rsid w:val="2ABCD0DA"/>
    <w:rsid w:val="2AD02F2B"/>
    <w:rsid w:val="2B15DFC3"/>
    <w:rsid w:val="2BF00ECD"/>
    <w:rsid w:val="2C422A3A"/>
    <w:rsid w:val="2C513D14"/>
    <w:rsid w:val="2CBFFE4F"/>
    <w:rsid w:val="2CE664BC"/>
    <w:rsid w:val="2D9B5DB2"/>
    <w:rsid w:val="2DF14F42"/>
    <w:rsid w:val="2E830A54"/>
    <w:rsid w:val="2F415F1A"/>
    <w:rsid w:val="2FB96656"/>
    <w:rsid w:val="3073592A"/>
    <w:rsid w:val="30C82EAA"/>
    <w:rsid w:val="3173BBE9"/>
    <w:rsid w:val="31745D11"/>
    <w:rsid w:val="31C47F0F"/>
    <w:rsid w:val="31EDE572"/>
    <w:rsid w:val="325498B7"/>
    <w:rsid w:val="32C8C8FE"/>
    <w:rsid w:val="334A1994"/>
    <w:rsid w:val="335AC771"/>
    <w:rsid w:val="34779D1F"/>
    <w:rsid w:val="358A579F"/>
    <w:rsid w:val="35FC507F"/>
    <w:rsid w:val="3618E2F7"/>
    <w:rsid w:val="365D9F5C"/>
    <w:rsid w:val="36A4857C"/>
    <w:rsid w:val="36CE7099"/>
    <w:rsid w:val="37143134"/>
    <w:rsid w:val="371FFC04"/>
    <w:rsid w:val="391B42BF"/>
    <w:rsid w:val="394864A2"/>
    <w:rsid w:val="3A63A4C8"/>
    <w:rsid w:val="3B8DB1C4"/>
    <w:rsid w:val="3BE25FBF"/>
    <w:rsid w:val="3C1707D7"/>
    <w:rsid w:val="3C8CEB99"/>
    <w:rsid w:val="3CB0E982"/>
    <w:rsid w:val="3E055480"/>
    <w:rsid w:val="3E108FBE"/>
    <w:rsid w:val="3E3724FA"/>
    <w:rsid w:val="3E583722"/>
    <w:rsid w:val="3F36DD01"/>
    <w:rsid w:val="3FF61370"/>
    <w:rsid w:val="41870396"/>
    <w:rsid w:val="43501DE0"/>
    <w:rsid w:val="43CFB708"/>
    <w:rsid w:val="4456C2D4"/>
    <w:rsid w:val="457F5C41"/>
    <w:rsid w:val="45AB8AE9"/>
    <w:rsid w:val="45E30A38"/>
    <w:rsid w:val="46293AAF"/>
    <w:rsid w:val="466BC022"/>
    <w:rsid w:val="467D79C5"/>
    <w:rsid w:val="46F12300"/>
    <w:rsid w:val="49557D91"/>
    <w:rsid w:val="496C383C"/>
    <w:rsid w:val="49BF5F64"/>
    <w:rsid w:val="49E1FB24"/>
    <w:rsid w:val="4B93D35F"/>
    <w:rsid w:val="4C9CD251"/>
    <w:rsid w:val="4D6BCD18"/>
    <w:rsid w:val="4E8BFE73"/>
    <w:rsid w:val="4F3FF2FB"/>
    <w:rsid w:val="4F72A056"/>
    <w:rsid w:val="4FA686C7"/>
    <w:rsid w:val="5015788B"/>
    <w:rsid w:val="509A7F5B"/>
    <w:rsid w:val="50AEA902"/>
    <w:rsid w:val="50AF9E2F"/>
    <w:rsid w:val="50E644FC"/>
    <w:rsid w:val="5126027F"/>
    <w:rsid w:val="534D194D"/>
    <w:rsid w:val="5385BBFE"/>
    <w:rsid w:val="53D23A27"/>
    <w:rsid w:val="547F74B5"/>
    <w:rsid w:val="55915B96"/>
    <w:rsid w:val="559587C9"/>
    <w:rsid w:val="55FBA116"/>
    <w:rsid w:val="5729228D"/>
    <w:rsid w:val="5982EA46"/>
    <w:rsid w:val="59ABD750"/>
    <w:rsid w:val="59E383EA"/>
    <w:rsid w:val="5AB14D91"/>
    <w:rsid w:val="5B34492B"/>
    <w:rsid w:val="5C22913F"/>
    <w:rsid w:val="5C367336"/>
    <w:rsid w:val="5C658D19"/>
    <w:rsid w:val="5C8E9241"/>
    <w:rsid w:val="5CEF43C3"/>
    <w:rsid w:val="5E6BE9ED"/>
    <w:rsid w:val="5FEC265E"/>
    <w:rsid w:val="6182D859"/>
    <w:rsid w:val="62998B80"/>
    <w:rsid w:val="62B045E3"/>
    <w:rsid w:val="63908656"/>
    <w:rsid w:val="63B440A9"/>
    <w:rsid w:val="63FCDA37"/>
    <w:rsid w:val="645009B2"/>
    <w:rsid w:val="64515E6A"/>
    <w:rsid w:val="6457000A"/>
    <w:rsid w:val="65072CD4"/>
    <w:rsid w:val="65430C49"/>
    <w:rsid w:val="657EDDAA"/>
    <w:rsid w:val="65A47433"/>
    <w:rsid w:val="674628BA"/>
    <w:rsid w:val="6793552E"/>
    <w:rsid w:val="680EA8E6"/>
    <w:rsid w:val="68E159E6"/>
    <w:rsid w:val="690876A9"/>
    <w:rsid w:val="695ACAE9"/>
    <w:rsid w:val="69C303FB"/>
    <w:rsid w:val="69F4813C"/>
    <w:rsid w:val="69F8E1A2"/>
    <w:rsid w:val="6A188A2D"/>
    <w:rsid w:val="6AEC2D7C"/>
    <w:rsid w:val="6B374461"/>
    <w:rsid w:val="6BB1E4F6"/>
    <w:rsid w:val="6BB7FBD6"/>
    <w:rsid w:val="6C0DF605"/>
    <w:rsid w:val="6E1515B1"/>
    <w:rsid w:val="6E417F8A"/>
    <w:rsid w:val="6EEC5593"/>
    <w:rsid w:val="6F169ED8"/>
    <w:rsid w:val="6FF1EF6B"/>
    <w:rsid w:val="7021A851"/>
    <w:rsid w:val="70D08A81"/>
    <w:rsid w:val="70FA759E"/>
    <w:rsid w:val="71BC14D1"/>
    <w:rsid w:val="71E7FC0E"/>
    <w:rsid w:val="723AF852"/>
    <w:rsid w:val="727CA850"/>
    <w:rsid w:val="73DDCD0E"/>
    <w:rsid w:val="74388AD3"/>
    <w:rsid w:val="745487A1"/>
    <w:rsid w:val="748D0CEF"/>
    <w:rsid w:val="74C152C4"/>
    <w:rsid w:val="74CFBE11"/>
    <w:rsid w:val="75019B41"/>
    <w:rsid w:val="751842E5"/>
    <w:rsid w:val="7598F86D"/>
    <w:rsid w:val="77D132D4"/>
    <w:rsid w:val="77E0CCB4"/>
    <w:rsid w:val="782CBA36"/>
    <w:rsid w:val="78CEEB67"/>
    <w:rsid w:val="79758B04"/>
    <w:rsid w:val="79AF623A"/>
    <w:rsid w:val="79C9B1DF"/>
    <w:rsid w:val="7A9B37A7"/>
    <w:rsid w:val="7BCE7E03"/>
    <w:rsid w:val="7C1A8134"/>
    <w:rsid w:val="7C29439A"/>
    <w:rsid w:val="7C347B47"/>
    <w:rsid w:val="7C69F5CD"/>
    <w:rsid w:val="7C9D2248"/>
    <w:rsid w:val="7D1727AC"/>
    <w:rsid w:val="7D3040C1"/>
    <w:rsid w:val="7D383C94"/>
    <w:rsid w:val="7E111F04"/>
    <w:rsid w:val="7ED280BF"/>
    <w:rsid w:val="7F03AF9A"/>
    <w:rsid w:val="7F188721"/>
    <w:rsid w:val="7F9E9BA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1B3207D4"/>
  <w15:docId w15:val="{72511649-814E-444E-AA92-7D57E71C09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qFormat="1"/>
    <w:lsdException w:name="List Bullet 5" w:semiHidden="1" w:unhideWhenUsed="1"/>
    <w:lsdException w:name="List Number 2" w:semiHidden="1" w:unhideWhenUsed="1" w:qFormat="1"/>
    <w:lsdException w:name="List Number 3" w:semiHidden="1" w:unhideWhenUsed="1"/>
    <w:lsdException w:name="List Number 4" w:semiHidden="1" w:unhideWhenUsed="1" w:qFormat="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rsid w:val="0023637F"/>
    <w:rPr>
      <w:rFonts w:ascii="Times New Roman" w:hAnsi="Times New Roman"/>
      <w:sz w:val="24"/>
      <w:szCs w:val="22"/>
      <w:lang w:eastAsia="en-US"/>
    </w:rPr>
  </w:style>
  <w:style w:type="paragraph" w:styleId="Nagwek1">
    <w:name w:val="heading 1"/>
    <w:basedOn w:val="Normalny"/>
    <w:next w:val="Tekstpodstawowy"/>
    <w:link w:val="Nagwek1Znak"/>
    <w:autoRedefine/>
    <w:uiPriority w:val="9"/>
    <w:qFormat/>
    <w:rsid w:val="00834E42"/>
    <w:pPr>
      <w:keepNext/>
      <w:keepLines/>
      <w:pageBreakBefore/>
      <w:numPr>
        <w:numId w:val="15"/>
      </w:numPr>
      <w:spacing w:before="480" w:after="120"/>
      <w:ind w:left="567" w:hanging="567"/>
      <w:outlineLvl w:val="0"/>
    </w:pPr>
    <w:rPr>
      <w:rFonts w:asciiTheme="minorHAnsi" w:eastAsiaTheme="majorEastAsia" w:hAnsiTheme="minorHAnsi" w:cstheme="minorHAnsi"/>
      <w:b/>
      <w:bCs/>
      <w:sz w:val="36"/>
      <w:szCs w:val="28"/>
    </w:rPr>
  </w:style>
  <w:style w:type="paragraph" w:styleId="Nagwek2">
    <w:name w:val="heading 2"/>
    <w:basedOn w:val="Normalny"/>
    <w:next w:val="Tekstpodstawowy"/>
    <w:link w:val="Nagwek2Znak"/>
    <w:autoRedefine/>
    <w:uiPriority w:val="9"/>
    <w:unhideWhenUsed/>
    <w:qFormat/>
    <w:rsid w:val="00AA7BCE"/>
    <w:pPr>
      <w:keepNext/>
      <w:keepLines/>
      <w:numPr>
        <w:ilvl w:val="1"/>
        <w:numId w:val="15"/>
      </w:numPr>
      <w:spacing w:before="200" w:after="120"/>
      <w:outlineLvl w:val="1"/>
    </w:pPr>
    <w:rPr>
      <w:rFonts w:asciiTheme="minorHAnsi" w:eastAsiaTheme="majorEastAsia" w:hAnsiTheme="minorHAnsi" w:cstheme="minorHAnsi"/>
      <w:b/>
      <w:bCs/>
      <w:sz w:val="32"/>
      <w:szCs w:val="32"/>
    </w:rPr>
  </w:style>
  <w:style w:type="paragraph" w:styleId="Nagwek3">
    <w:name w:val="heading 3"/>
    <w:basedOn w:val="Normalny"/>
    <w:next w:val="Tekstpodstawowy"/>
    <w:link w:val="Nagwek3Znak"/>
    <w:autoRedefine/>
    <w:uiPriority w:val="9"/>
    <w:unhideWhenUsed/>
    <w:qFormat/>
    <w:rsid w:val="00597ACE"/>
    <w:pPr>
      <w:keepNext/>
      <w:keepLines/>
      <w:numPr>
        <w:ilvl w:val="2"/>
        <w:numId w:val="15"/>
      </w:numPr>
      <w:spacing w:before="120" w:after="120"/>
      <w:outlineLvl w:val="2"/>
    </w:pPr>
    <w:rPr>
      <w:rFonts w:asciiTheme="minorHAnsi" w:eastAsiaTheme="majorEastAsia" w:hAnsiTheme="minorHAnsi" w:cstheme="minorHAnsi"/>
      <w:b/>
      <w:bCs/>
      <w:sz w:val="28"/>
      <w:szCs w:val="28"/>
    </w:rPr>
  </w:style>
  <w:style w:type="paragraph" w:styleId="Nagwek4">
    <w:name w:val="heading 4"/>
    <w:basedOn w:val="Normalny"/>
    <w:next w:val="Normalny"/>
    <w:link w:val="Nagwek4Znak"/>
    <w:uiPriority w:val="9"/>
    <w:unhideWhenUsed/>
    <w:rsid w:val="003F37F3"/>
    <w:pPr>
      <w:keepNext/>
      <w:keepLines/>
      <w:spacing w:before="200"/>
      <w:outlineLvl w:val="3"/>
    </w:pPr>
    <w:rPr>
      <w:rFonts w:asciiTheme="majorHAnsi" w:eastAsiaTheme="majorEastAsia" w:hAnsiTheme="majorHAnsi" w:cstheme="majorBidi"/>
      <w:b/>
      <w:bCs/>
      <w:i/>
      <w:iCs/>
      <w:color w:val="4F81BD" w:themeColor="accent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4F0278"/>
    <w:pPr>
      <w:tabs>
        <w:tab w:val="center" w:pos="4536"/>
        <w:tab w:val="right" w:pos="9072"/>
      </w:tabs>
    </w:pPr>
  </w:style>
  <w:style w:type="character" w:customStyle="1" w:styleId="NagwekZnak">
    <w:name w:val="Nagłówek Znak"/>
    <w:basedOn w:val="Domylnaczcionkaakapitu"/>
    <w:link w:val="Nagwek"/>
    <w:uiPriority w:val="99"/>
    <w:rsid w:val="004F0278"/>
    <w:rPr>
      <w:rFonts w:ascii="Times New Roman" w:hAnsi="Times New Roman"/>
      <w:sz w:val="24"/>
      <w:szCs w:val="22"/>
      <w:lang w:eastAsia="en-US"/>
    </w:rPr>
  </w:style>
  <w:style w:type="paragraph" w:styleId="Stopka">
    <w:name w:val="footer"/>
    <w:basedOn w:val="Normalny"/>
    <w:link w:val="StopkaZnak"/>
    <w:uiPriority w:val="99"/>
    <w:unhideWhenUsed/>
    <w:rsid w:val="004F0278"/>
    <w:pPr>
      <w:tabs>
        <w:tab w:val="center" w:pos="4536"/>
        <w:tab w:val="right" w:pos="9072"/>
      </w:tabs>
    </w:pPr>
  </w:style>
  <w:style w:type="character" w:customStyle="1" w:styleId="StopkaZnak">
    <w:name w:val="Stopka Znak"/>
    <w:basedOn w:val="Domylnaczcionkaakapitu"/>
    <w:link w:val="Stopka"/>
    <w:uiPriority w:val="99"/>
    <w:rsid w:val="004F0278"/>
    <w:rPr>
      <w:rFonts w:ascii="Times New Roman" w:hAnsi="Times New Roman"/>
      <w:sz w:val="24"/>
      <w:szCs w:val="22"/>
      <w:lang w:eastAsia="en-US"/>
    </w:rPr>
  </w:style>
  <w:style w:type="character" w:customStyle="1" w:styleId="Nagwek1Znak">
    <w:name w:val="Nagłówek 1 Znak"/>
    <w:basedOn w:val="Domylnaczcionkaakapitu"/>
    <w:link w:val="Nagwek1"/>
    <w:uiPriority w:val="9"/>
    <w:rsid w:val="00834E42"/>
    <w:rPr>
      <w:rFonts w:asciiTheme="minorHAnsi" w:eastAsiaTheme="majorEastAsia" w:hAnsiTheme="minorHAnsi" w:cstheme="minorHAnsi"/>
      <w:b/>
      <w:bCs/>
      <w:sz w:val="36"/>
      <w:szCs w:val="28"/>
      <w:lang w:eastAsia="en-US"/>
    </w:rPr>
  </w:style>
  <w:style w:type="paragraph" w:styleId="Tekstpodstawowy">
    <w:name w:val="Body Text"/>
    <w:basedOn w:val="Normalny"/>
    <w:link w:val="TekstpodstawowyZnak"/>
    <w:uiPriority w:val="99"/>
    <w:unhideWhenUsed/>
    <w:qFormat/>
    <w:rsid w:val="007B14FA"/>
    <w:pPr>
      <w:spacing w:before="60" w:line="360" w:lineRule="auto"/>
      <w:ind w:firstLine="284"/>
      <w:jc w:val="both"/>
    </w:pPr>
  </w:style>
  <w:style w:type="character" w:customStyle="1" w:styleId="TekstpodstawowyZnak">
    <w:name w:val="Tekst podstawowy Znak"/>
    <w:basedOn w:val="Domylnaczcionkaakapitu"/>
    <w:link w:val="Tekstpodstawowy"/>
    <w:uiPriority w:val="99"/>
    <w:rsid w:val="007B14FA"/>
    <w:rPr>
      <w:rFonts w:ascii="Times New Roman" w:hAnsi="Times New Roman"/>
      <w:sz w:val="24"/>
      <w:szCs w:val="22"/>
      <w:lang w:eastAsia="en-US"/>
    </w:rPr>
  </w:style>
  <w:style w:type="character" w:customStyle="1" w:styleId="Nagwek2Znak">
    <w:name w:val="Nagłówek 2 Znak"/>
    <w:basedOn w:val="Domylnaczcionkaakapitu"/>
    <w:link w:val="Nagwek2"/>
    <w:uiPriority w:val="9"/>
    <w:rsid w:val="00AA7BCE"/>
    <w:rPr>
      <w:rFonts w:asciiTheme="minorHAnsi" w:eastAsiaTheme="majorEastAsia" w:hAnsiTheme="minorHAnsi" w:cstheme="minorHAnsi"/>
      <w:b/>
      <w:bCs/>
      <w:sz w:val="32"/>
      <w:szCs w:val="32"/>
      <w:lang w:eastAsia="en-US"/>
    </w:rPr>
  </w:style>
  <w:style w:type="character" w:customStyle="1" w:styleId="Nagwek3Znak">
    <w:name w:val="Nagłówek 3 Znak"/>
    <w:basedOn w:val="Domylnaczcionkaakapitu"/>
    <w:link w:val="Nagwek3"/>
    <w:uiPriority w:val="9"/>
    <w:rsid w:val="00597ACE"/>
    <w:rPr>
      <w:rFonts w:asciiTheme="minorHAnsi" w:eastAsiaTheme="majorEastAsia" w:hAnsiTheme="minorHAnsi" w:cstheme="minorHAnsi"/>
      <w:b/>
      <w:bCs/>
      <w:sz w:val="28"/>
      <w:szCs w:val="28"/>
      <w:lang w:eastAsia="en-US"/>
    </w:rPr>
  </w:style>
  <w:style w:type="character" w:customStyle="1" w:styleId="Nagwek4Znak">
    <w:name w:val="Nagłówek 4 Znak"/>
    <w:basedOn w:val="Domylnaczcionkaakapitu"/>
    <w:link w:val="Nagwek4"/>
    <w:uiPriority w:val="9"/>
    <w:rsid w:val="003F37F3"/>
    <w:rPr>
      <w:rFonts w:asciiTheme="majorHAnsi" w:eastAsiaTheme="majorEastAsia" w:hAnsiTheme="majorHAnsi" w:cstheme="majorBidi"/>
      <w:b/>
      <w:bCs/>
      <w:i/>
      <w:iCs/>
      <w:color w:val="4F81BD" w:themeColor="accent1"/>
      <w:sz w:val="24"/>
      <w:szCs w:val="22"/>
      <w:lang w:eastAsia="en-US"/>
    </w:rPr>
  </w:style>
  <w:style w:type="paragraph" w:customStyle="1" w:styleId="PodRysunkiem">
    <w:name w:val="PodRysunkiem"/>
    <w:basedOn w:val="Normalny"/>
    <w:next w:val="Tekstpodstawowy"/>
    <w:link w:val="PodRysunkiemZnak"/>
    <w:qFormat/>
    <w:rsid w:val="00876892"/>
    <w:pPr>
      <w:keepLines/>
      <w:spacing w:after="240"/>
      <w:jc w:val="center"/>
    </w:pPr>
    <w:rPr>
      <w:b/>
    </w:rPr>
  </w:style>
  <w:style w:type="paragraph" w:customStyle="1" w:styleId="Rysunek">
    <w:name w:val="Rysunek"/>
    <w:basedOn w:val="Normalny"/>
    <w:next w:val="PodRysunkiem"/>
    <w:qFormat/>
    <w:rsid w:val="0023637F"/>
    <w:pPr>
      <w:keepNext/>
      <w:keepLines/>
      <w:spacing w:before="120" w:after="120"/>
      <w:jc w:val="center"/>
    </w:pPr>
  </w:style>
  <w:style w:type="character" w:customStyle="1" w:styleId="PodRysunkiemZnak">
    <w:name w:val="PodRysunkiem Znak"/>
    <w:basedOn w:val="Domylnaczcionkaakapitu"/>
    <w:link w:val="PodRysunkiem"/>
    <w:rsid w:val="00876892"/>
    <w:rPr>
      <w:rFonts w:ascii="Times New Roman" w:hAnsi="Times New Roman"/>
      <w:b/>
      <w:sz w:val="24"/>
      <w:szCs w:val="22"/>
      <w:lang w:eastAsia="en-US"/>
    </w:rPr>
  </w:style>
  <w:style w:type="paragraph" w:styleId="Listanumerowana2">
    <w:name w:val="List Number 2"/>
    <w:basedOn w:val="Normalny"/>
    <w:uiPriority w:val="99"/>
    <w:unhideWhenUsed/>
    <w:qFormat/>
    <w:rsid w:val="00773C60"/>
    <w:pPr>
      <w:numPr>
        <w:numId w:val="2"/>
      </w:numPr>
      <w:spacing w:line="360" w:lineRule="auto"/>
      <w:ind w:left="641" w:hanging="357"/>
      <w:contextualSpacing/>
    </w:pPr>
  </w:style>
  <w:style w:type="paragraph" w:styleId="Listanumerowana4">
    <w:name w:val="List Number 4"/>
    <w:basedOn w:val="Normalny"/>
    <w:uiPriority w:val="99"/>
    <w:unhideWhenUsed/>
    <w:qFormat/>
    <w:rsid w:val="00E240CE"/>
    <w:pPr>
      <w:numPr>
        <w:numId w:val="4"/>
      </w:numPr>
      <w:spacing w:after="120"/>
      <w:ind w:left="1208" w:hanging="357"/>
      <w:contextualSpacing/>
    </w:pPr>
  </w:style>
  <w:style w:type="paragraph" w:styleId="Listapunktowana2">
    <w:name w:val="List Bullet 2"/>
    <w:basedOn w:val="Normalny"/>
    <w:uiPriority w:val="99"/>
    <w:unhideWhenUsed/>
    <w:qFormat/>
    <w:rsid w:val="00773C60"/>
    <w:pPr>
      <w:numPr>
        <w:numId w:val="7"/>
      </w:numPr>
      <w:spacing w:line="360" w:lineRule="auto"/>
      <w:ind w:left="641" w:hanging="357"/>
      <w:contextualSpacing/>
    </w:pPr>
  </w:style>
  <w:style w:type="paragraph" w:styleId="Listapunktowana4">
    <w:name w:val="List Bullet 4"/>
    <w:basedOn w:val="Normalny"/>
    <w:uiPriority w:val="99"/>
    <w:unhideWhenUsed/>
    <w:qFormat/>
    <w:rsid w:val="00E240CE"/>
    <w:pPr>
      <w:numPr>
        <w:numId w:val="9"/>
      </w:numPr>
      <w:spacing w:after="120"/>
      <w:ind w:left="1208" w:hanging="357"/>
      <w:contextualSpacing/>
    </w:pPr>
  </w:style>
  <w:style w:type="paragraph" w:styleId="Tytu">
    <w:name w:val="Title"/>
    <w:basedOn w:val="Normalny"/>
    <w:next w:val="Normalny"/>
    <w:link w:val="TytuZnak"/>
    <w:uiPriority w:val="10"/>
    <w:rsid w:val="0080068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800681"/>
    <w:rPr>
      <w:rFonts w:asciiTheme="majorHAnsi" w:eastAsiaTheme="majorEastAsia" w:hAnsiTheme="majorHAnsi" w:cstheme="majorBidi"/>
      <w:color w:val="17365D" w:themeColor="text2" w:themeShade="BF"/>
      <w:spacing w:val="5"/>
      <w:kern w:val="28"/>
      <w:sz w:val="52"/>
      <w:szCs w:val="52"/>
      <w:lang w:eastAsia="en-US"/>
    </w:rPr>
  </w:style>
  <w:style w:type="paragraph" w:styleId="Podtytu">
    <w:name w:val="Subtitle"/>
    <w:basedOn w:val="Normalny"/>
    <w:next w:val="Normalny"/>
    <w:link w:val="PodtytuZnak"/>
    <w:uiPriority w:val="11"/>
    <w:rsid w:val="00800681"/>
    <w:pPr>
      <w:numPr>
        <w:ilvl w:val="1"/>
      </w:numPr>
    </w:pPr>
    <w:rPr>
      <w:rFonts w:asciiTheme="majorHAnsi" w:eastAsiaTheme="majorEastAsia" w:hAnsiTheme="majorHAnsi" w:cstheme="majorBidi"/>
      <w:i/>
      <w:iCs/>
      <w:color w:val="4F81BD" w:themeColor="accent1"/>
      <w:spacing w:val="15"/>
      <w:szCs w:val="24"/>
    </w:rPr>
  </w:style>
  <w:style w:type="character" w:customStyle="1" w:styleId="PodtytuZnak">
    <w:name w:val="Podtytuł Znak"/>
    <w:basedOn w:val="Domylnaczcionkaakapitu"/>
    <w:link w:val="Podtytu"/>
    <w:uiPriority w:val="11"/>
    <w:rsid w:val="00800681"/>
    <w:rPr>
      <w:rFonts w:asciiTheme="majorHAnsi" w:eastAsiaTheme="majorEastAsia" w:hAnsiTheme="majorHAnsi" w:cstheme="majorBidi"/>
      <w:i/>
      <w:iCs/>
      <w:color w:val="4F81BD" w:themeColor="accent1"/>
      <w:spacing w:val="15"/>
      <w:sz w:val="24"/>
      <w:szCs w:val="24"/>
      <w:lang w:eastAsia="en-US"/>
    </w:rPr>
  </w:style>
  <w:style w:type="character" w:styleId="Wyrnieniedelikatne">
    <w:name w:val="Subtle Emphasis"/>
    <w:basedOn w:val="Domylnaczcionkaakapitu"/>
    <w:uiPriority w:val="19"/>
    <w:rsid w:val="00800681"/>
    <w:rPr>
      <w:i/>
      <w:iCs/>
      <w:color w:val="808080" w:themeColor="text1" w:themeTint="7F"/>
    </w:rPr>
  </w:style>
  <w:style w:type="character" w:styleId="Uwydatnienie">
    <w:name w:val="Emphasis"/>
    <w:basedOn w:val="Domylnaczcionkaakapitu"/>
    <w:uiPriority w:val="20"/>
    <w:rsid w:val="00800681"/>
    <w:rPr>
      <w:i/>
      <w:iCs/>
    </w:rPr>
  </w:style>
  <w:style w:type="character" w:styleId="Wyrnienieintensywne">
    <w:name w:val="Intense Emphasis"/>
    <w:basedOn w:val="Domylnaczcionkaakapitu"/>
    <w:uiPriority w:val="21"/>
    <w:rsid w:val="00800681"/>
    <w:rPr>
      <w:b/>
      <w:bCs/>
      <w:i/>
      <w:iCs/>
      <w:color w:val="4F81BD" w:themeColor="accent1"/>
    </w:rPr>
  </w:style>
  <w:style w:type="character" w:styleId="Pogrubienie">
    <w:name w:val="Strong"/>
    <w:basedOn w:val="Domylnaczcionkaakapitu"/>
    <w:uiPriority w:val="22"/>
    <w:qFormat/>
    <w:rsid w:val="00800681"/>
    <w:rPr>
      <w:b/>
      <w:bCs/>
    </w:rPr>
  </w:style>
  <w:style w:type="paragraph" w:styleId="Cytat">
    <w:name w:val="Quote"/>
    <w:basedOn w:val="Normalny"/>
    <w:next w:val="Normalny"/>
    <w:link w:val="CytatZnak"/>
    <w:uiPriority w:val="29"/>
    <w:rsid w:val="00800681"/>
    <w:rPr>
      <w:i/>
      <w:iCs/>
      <w:color w:val="000000" w:themeColor="text1"/>
    </w:rPr>
  </w:style>
  <w:style w:type="character" w:customStyle="1" w:styleId="CytatZnak">
    <w:name w:val="Cytat Znak"/>
    <w:basedOn w:val="Domylnaczcionkaakapitu"/>
    <w:link w:val="Cytat"/>
    <w:uiPriority w:val="29"/>
    <w:rsid w:val="00800681"/>
    <w:rPr>
      <w:rFonts w:ascii="Times New Roman" w:hAnsi="Times New Roman"/>
      <w:i/>
      <w:iCs/>
      <w:color w:val="000000" w:themeColor="text1"/>
      <w:sz w:val="24"/>
      <w:szCs w:val="22"/>
      <w:lang w:eastAsia="en-US"/>
    </w:rPr>
  </w:style>
  <w:style w:type="paragraph" w:styleId="Cytatintensywny">
    <w:name w:val="Intense Quote"/>
    <w:basedOn w:val="Normalny"/>
    <w:next w:val="Normalny"/>
    <w:link w:val="CytatintensywnyZnak"/>
    <w:uiPriority w:val="30"/>
    <w:rsid w:val="00800681"/>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800681"/>
    <w:rPr>
      <w:rFonts w:ascii="Times New Roman" w:hAnsi="Times New Roman"/>
      <w:b/>
      <w:bCs/>
      <w:i/>
      <w:iCs/>
      <w:color w:val="4F81BD" w:themeColor="accent1"/>
      <w:sz w:val="24"/>
      <w:szCs w:val="22"/>
      <w:lang w:eastAsia="en-US"/>
    </w:rPr>
  </w:style>
  <w:style w:type="character" w:styleId="Odwoaniedelikatne">
    <w:name w:val="Subtle Reference"/>
    <w:basedOn w:val="Domylnaczcionkaakapitu"/>
    <w:uiPriority w:val="31"/>
    <w:rsid w:val="00800681"/>
    <w:rPr>
      <w:smallCaps/>
      <w:color w:val="C0504D" w:themeColor="accent2"/>
      <w:u w:val="single"/>
    </w:rPr>
  </w:style>
  <w:style w:type="character" w:styleId="Odwoanieintensywne">
    <w:name w:val="Intense Reference"/>
    <w:basedOn w:val="Domylnaczcionkaakapitu"/>
    <w:uiPriority w:val="32"/>
    <w:rsid w:val="00800681"/>
    <w:rPr>
      <w:b/>
      <w:bCs/>
      <w:smallCaps/>
      <w:color w:val="C0504D" w:themeColor="accent2"/>
      <w:spacing w:val="5"/>
      <w:u w:val="single"/>
    </w:rPr>
  </w:style>
  <w:style w:type="character" w:styleId="Tytuksiki">
    <w:name w:val="Book Title"/>
    <w:basedOn w:val="Domylnaczcionkaakapitu"/>
    <w:uiPriority w:val="33"/>
    <w:rsid w:val="00800681"/>
    <w:rPr>
      <w:b/>
      <w:bCs/>
      <w:smallCaps/>
      <w:spacing w:val="5"/>
    </w:rPr>
  </w:style>
  <w:style w:type="paragraph" w:styleId="Akapitzlist">
    <w:name w:val="List Paragraph"/>
    <w:basedOn w:val="Normalny"/>
    <w:uiPriority w:val="34"/>
    <w:rsid w:val="00800681"/>
    <w:pPr>
      <w:ind w:left="720"/>
      <w:contextualSpacing/>
    </w:pPr>
  </w:style>
  <w:style w:type="paragraph" w:styleId="Nagwekspisutreci">
    <w:name w:val="TOC Heading"/>
    <w:basedOn w:val="Nagwek1"/>
    <w:next w:val="Normalny"/>
    <w:uiPriority w:val="39"/>
    <w:unhideWhenUsed/>
    <w:rsid w:val="006F1619"/>
    <w:pPr>
      <w:pageBreakBefore w:val="0"/>
      <w:numPr>
        <w:numId w:val="0"/>
      </w:numPr>
      <w:spacing w:before="0" w:after="240"/>
      <w:outlineLvl w:val="9"/>
    </w:pPr>
  </w:style>
  <w:style w:type="paragraph" w:styleId="Spistreci1">
    <w:name w:val="toc 1"/>
    <w:basedOn w:val="Normalny"/>
    <w:next w:val="Normalny"/>
    <w:autoRedefine/>
    <w:uiPriority w:val="39"/>
    <w:unhideWhenUsed/>
    <w:rsid w:val="0000269C"/>
    <w:pPr>
      <w:tabs>
        <w:tab w:val="right" w:leader="dot" w:pos="9072"/>
      </w:tabs>
      <w:spacing w:after="100"/>
      <w:ind w:left="425" w:right="425" w:hanging="425"/>
    </w:pPr>
    <w:rPr>
      <w:b/>
      <w:bCs/>
      <w:noProof/>
    </w:rPr>
  </w:style>
  <w:style w:type="paragraph" w:styleId="Spistreci2">
    <w:name w:val="toc 2"/>
    <w:basedOn w:val="Normalny"/>
    <w:next w:val="Normalny"/>
    <w:autoRedefine/>
    <w:uiPriority w:val="39"/>
    <w:unhideWhenUsed/>
    <w:rsid w:val="00742647"/>
    <w:pPr>
      <w:tabs>
        <w:tab w:val="left" w:pos="1134"/>
        <w:tab w:val="right" w:leader="dot" w:pos="9072"/>
      </w:tabs>
      <w:spacing w:after="100"/>
      <w:ind w:left="1134" w:right="424" w:hanging="567"/>
    </w:pPr>
  </w:style>
  <w:style w:type="paragraph" w:styleId="Spistreci3">
    <w:name w:val="toc 3"/>
    <w:basedOn w:val="Normalny"/>
    <w:next w:val="Normalny"/>
    <w:autoRedefine/>
    <w:uiPriority w:val="39"/>
    <w:unhideWhenUsed/>
    <w:rsid w:val="00BB740E"/>
    <w:pPr>
      <w:tabs>
        <w:tab w:val="right" w:leader="dot" w:pos="9072"/>
      </w:tabs>
      <w:spacing w:after="100"/>
      <w:ind w:left="1701" w:right="424" w:hanging="850"/>
    </w:pPr>
  </w:style>
  <w:style w:type="character" w:styleId="Hipercze">
    <w:name w:val="Hyperlink"/>
    <w:basedOn w:val="Domylnaczcionkaakapitu"/>
    <w:uiPriority w:val="99"/>
    <w:unhideWhenUsed/>
    <w:rsid w:val="00800681"/>
    <w:rPr>
      <w:color w:val="0000FF" w:themeColor="hyperlink"/>
      <w:u w:val="single"/>
    </w:rPr>
  </w:style>
  <w:style w:type="table" w:styleId="Tabela-Siatka">
    <w:name w:val="Table Grid"/>
    <w:basedOn w:val="Standardowy"/>
    <w:uiPriority w:val="59"/>
    <w:rsid w:val="00B671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kstwTabeli">
    <w:name w:val="Tekst w Tabeli"/>
    <w:basedOn w:val="Normalny"/>
    <w:qFormat/>
    <w:rsid w:val="00B6711B"/>
    <w:pPr>
      <w:spacing w:before="60" w:after="60"/>
    </w:pPr>
  </w:style>
  <w:style w:type="paragraph" w:styleId="Bibliografia">
    <w:name w:val="Bibliography"/>
    <w:basedOn w:val="Normalny"/>
    <w:autoRedefine/>
    <w:uiPriority w:val="37"/>
    <w:unhideWhenUsed/>
    <w:rsid w:val="0037371A"/>
    <w:pPr>
      <w:spacing w:before="120"/>
    </w:pPr>
    <w:rPr>
      <w:rFonts w:asciiTheme="minorHAnsi" w:hAnsiTheme="minorHAnsi" w:cstheme="minorHAnsi"/>
      <w:lang w:val="en-GB"/>
    </w:rPr>
  </w:style>
  <w:style w:type="paragraph" w:styleId="Tekstdymka">
    <w:name w:val="Balloon Text"/>
    <w:basedOn w:val="Normalny"/>
    <w:link w:val="TekstdymkaZnak"/>
    <w:uiPriority w:val="99"/>
    <w:semiHidden/>
    <w:unhideWhenUsed/>
    <w:rsid w:val="00551E60"/>
    <w:rPr>
      <w:rFonts w:ascii="Tahoma" w:hAnsi="Tahoma" w:cs="Tahoma"/>
      <w:sz w:val="16"/>
      <w:szCs w:val="16"/>
    </w:rPr>
  </w:style>
  <w:style w:type="character" w:customStyle="1" w:styleId="TekstdymkaZnak">
    <w:name w:val="Tekst dymka Znak"/>
    <w:basedOn w:val="Domylnaczcionkaakapitu"/>
    <w:link w:val="Tekstdymka"/>
    <w:uiPriority w:val="99"/>
    <w:semiHidden/>
    <w:rsid w:val="00551E60"/>
    <w:rPr>
      <w:rFonts w:ascii="Tahoma" w:hAnsi="Tahoma" w:cs="Tahoma"/>
      <w:sz w:val="16"/>
      <w:szCs w:val="16"/>
      <w:lang w:eastAsia="en-US"/>
    </w:rPr>
  </w:style>
  <w:style w:type="character" w:styleId="Numerwiersza">
    <w:name w:val="line number"/>
    <w:basedOn w:val="Domylnaczcionkaakapitu"/>
    <w:uiPriority w:val="99"/>
    <w:semiHidden/>
    <w:unhideWhenUsed/>
    <w:rsid w:val="00C045EF"/>
  </w:style>
  <w:style w:type="paragraph" w:styleId="Legenda">
    <w:name w:val="caption"/>
    <w:basedOn w:val="Normalny"/>
    <w:next w:val="Normalny"/>
    <w:uiPriority w:val="35"/>
    <w:unhideWhenUsed/>
    <w:qFormat/>
    <w:rsid w:val="002F167F"/>
    <w:pPr>
      <w:spacing w:after="200"/>
    </w:pPr>
    <w:rPr>
      <w:i/>
      <w:iCs/>
      <w:color w:val="1F497D" w:themeColor="text2"/>
      <w:sz w:val="18"/>
      <w:szCs w:val="18"/>
    </w:rPr>
  </w:style>
  <w:style w:type="character" w:styleId="Nierozpoznanawzmianka">
    <w:name w:val="Unresolved Mention"/>
    <w:basedOn w:val="Domylnaczcionkaakapitu"/>
    <w:uiPriority w:val="99"/>
    <w:semiHidden/>
    <w:unhideWhenUsed/>
    <w:rsid w:val="0098109F"/>
    <w:rPr>
      <w:color w:val="605E5C"/>
      <w:shd w:val="clear" w:color="auto" w:fill="E1DFDD"/>
    </w:rPr>
  </w:style>
  <w:style w:type="character" w:styleId="Tekstzastpczy">
    <w:name w:val="Placeholder Text"/>
    <w:basedOn w:val="Domylnaczcionkaakapitu"/>
    <w:uiPriority w:val="99"/>
    <w:semiHidden/>
    <w:rsid w:val="001911DC"/>
    <w:rPr>
      <w:color w:val="666666"/>
    </w:rPr>
  </w:style>
  <w:style w:type="paragraph" w:styleId="Tekstprzypisukocowego">
    <w:name w:val="endnote text"/>
    <w:basedOn w:val="Normalny"/>
    <w:link w:val="TekstprzypisukocowegoZnak"/>
    <w:uiPriority w:val="99"/>
    <w:semiHidden/>
    <w:unhideWhenUsed/>
    <w:rsid w:val="000E6851"/>
    <w:rPr>
      <w:sz w:val="20"/>
      <w:szCs w:val="20"/>
    </w:rPr>
  </w:style>
  <w:style w:type="character" w:customStyle="1" w:styleId="TekstprzypisukocowegoZnak">
    <w:name w:val="Tekst przypisu końcowego Znak"/>
    <w:basedOn w:val="Domylnaczcionkaakapitu"/>
    <w:link w:val="Tekstprzypisukocowego"/>
    <w:uiPriority w:val="99"/>
    <w:semiHidden/>
    <w:rsid w:val="000E6851"/>
    <w:rPr>
      <w:rFonts w:ascii="Times New Roman" w:hAnsi="Times New Roman"/>
      <w:lang w:eastAsia="en-US"/>
    </w:rPr>
  </w:style>
  <w:style w:type="character" w:styleId="Odwoanieprzypisukocowego">
    <w:name w:val="endnote reference"/>
    <w:basedOn w:val="Domylnaczcionkaakapitu"/>
    <w:uiPriority w:val="99"/>
    <w:semiHidden/>
    <w:unhideWhenUsed/>
    <w:rsid w:val="000E6851"/>
    <w:rPr>
      <w:vertAlign w:val="superscript"/>
    </w:rPr>
  </w:style>
  <w:style w:type="paragraph" w:styleId="NormalnyWeb">
    <w:name w:val="Normal (Web)"/>
    <w:basedOn w:val="Normalny"/>
    <w:uiPriority w:val="99"/>
    <w:unhideWhenUsed/>
    <w:rsid w:val="00A80DA3"/>
    <w:pPr>
      <w:spacing w:before="100" w:beforeAutospacing="1" w:after="100" w:afterAutospacing="1"/>
    </w:pPr>
    <w:rPr>
      <w:rFonts w:eastAsia="Times New Roman"/>
      <w:szCs w:val="24"/>
      <w:lang w:eastAsia="pl-PL"/>
    </w:rPr>
  </w:style>
  <w:style w:type="paragraph" w:styleId="Tekstkomentarza">
    <w:name w:val="annotation text"/>
    <w:basedOn w:val="Normalny"/>
    <w:link w:val="TekstkomentarzaZnak"/>
    <w:uiPriority w:val="99"/>
    <w:semiHidden/>
    <w:unhideWhenUsed/>
    <w:rPr>
      <w:sz w:val="20"/>
      <w:szCs w:val="20"/>
    </w:rPr>
  </w:style>
  <w:style w:type="character" w:customStyle="1" w:styleId="TekstkomentarzaZnak">
    <w:name w:val="Tekst komentarza Znak"/>
    <w:basedOn w:val="Domylnaczcionkaakapitu"/>
    <w:link w:val="Tekstkomentarza"/>
    <w:uiPriority w:val="99"/>
    <w:semiHidden/>
    <w:rPr>
      <w:rFonts w:ascii="Times New Roman" w:hAnsi="Times New Roman"/>
      <w:lang w:eastAsia="en-US"/>
    </w:rPr>
  </w:style>
  <w:style w:type="character" w:styleId="Odwoaniedokomentarza">
    <w:name w:val="annotation reference"/>
    <w:basedOn w:val="Domylnaczcionkaakapitu"/>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523952">
      <w:bodyDiv w:val="1"/>
      <w:marLeft w:val="0"/>
      <w:marRight w:val="0"/>
      <w:marTop w:val="0"/>
      <w:marBottom w:val="0"/>
      <w:divBdr>
        <w:top w:val="none" w:sz="0" w:space="0" w:color="auto"/>
        <w:left w:val="none" w:sz="0" w:space="0" w:color="auto"/>
        <w:bottom w:val="none" w:sz="0" w:space="0" w:color="auto"/>
        <w:right w:val="none" w:sz="0" w:space="0" w:color="auto"/>
      </w:divBdr>
    </w:div>
    <w:div w:id="73817781">
      <w:bodyDiv w:val="1"/>
      <w:marLeft w:val="0"/>
      <w:marRight w:val="0"/>
      <w:marTop w:val="0"/>
      <w:marBottom w:val="0"/>
      <w:divBdr>
        <w:top w:val="none" w:sz="0" w:space="0" w:color="auto"/>
        <w:left w:val="none" w:sz="0" w:space="0" w:color="auto"/>
        <w:bottom w:val="none" w:sz="0" w:space="0" w:color="auto"/>
        <w:right w:val="none" w:sz="0" w:space="0" w:color="auto"/>
      </w:divBdr>
    </w:div>
    <w:div w:id="84814957">
      <w:bodyDiv w:val="1"/>
      <w:marLeft w:val="0"/>
      <w:marRight w:val="0"/>
      <w:marTop w:val="0"/>
      <w:marBottom w:val="0"/>
      <w:divBdr>
        <w:top w:val="none" w:sz="0" w:space="0" w:color="auto"/>
        <w:left w:val="none" w:sz="0" w:space="0" w:color="auto"/>
        <w:bottom w:val="none" w:sz="0" w:space="0" w:color="auto"/>
        <w:right w:val="none" w:sz="0" w:space="0" w:color="auto"/>
      </w:divBdr>
    </w:div>
    <w:div w:id="143010185">
      <w:bodyDiv w:val="1"/>
      <w:marLeft w:val="0"/>
      <w:marRight w:val="0"/>
      <w:marTop w:val="0"/>
      <w:marBottom w:val="0"/>
      <w:divBdr>
        <w:top w:val="none" w:sz="0" w:space="0" w:color="auto"/>
        <w:left w:val="none" w:sz="0" w:space="0" w:color="auto"/>
        <w:bottom w:val="none" w:sz="0" w:space="0" w:color="auto"/>
        <w:right w:val="none" w:sz="0" w:space="0" w:color="auto"/>
      </w:divBdr>
    </w:div>
    <w:div w:id="238028016">
      <w:bodyDiv w:val="1"/>
      <w:marLeft w:val="0"/>
      <w:marRight w:val="0"/>
      <w:marTop w:val="0"/>
      <w:marBottom w:val="0"/>
      <w:divBdr>
        <w:top w:val="none" w:sz="0" w:space="0" w:color="auto"/>
        <w:left w:val="none" w:sz="0" w:space="0" w:color="auto"/>
        <w:bottom w:val="none" w:sz="0" w:space="0" w:color="auto"/>
        <w:right w:val="none" w:sz="0" w:space="0" w:color="auto"/>
      </w:divBdr>
    </w:div>
    <w:div w:id="239145200">
      <w:bodyDiv w:val="1"/>
      <w:marLeft w:val="0"/>
      <w:marRight w:val="0"/>
      <w:marTop w:val="0"/>
      <w:marBottom w:val="0"/>
      <w:divBdr>
        <w:top w:val="none" w:sz="0" w:space="0" w:color="auto"/>
        <w:left w:val="none" w:sz="0" w:space="0" w:color="auto"/>
        <w:bottom w:val="none" w:sz="0" w:space="0" w:color="auto"/>
        <w:right w:val="none" w:sz="0" w:space="0" w:color="auto"/>
      </w:divBdr>
    </w:div>
    <w:div w:id="288243874">
      <w:bodyDiv w:val="1"/>
      <w:marLeft w:val="0"/>
      <w:marRight w:val="0"/>
      <w:marTop w:val="0"/>
      <w:marBottom w:val="0"/>
      <w:divBdr>
        <w:top w:val="none" w:sz="0" w:space="0" w:color="auto"/>
        <w:left w:val="none" w:sz="0" w:space="0" w:color="auto"/>
        <w:bottom w:val="none" w:sz="0" w:space="0" w:color="auto"/>
        <w:right w:val="none" w:sz="0" w:space="0" w:color="auto"/>
      </w:divBdr>
    </w:div>
    <w:div w:id="342325221">
      <w:bodyDiv w:val="1"/>
      <w:marLeft w:val="0"/>
      <w:marRight w:val="0"/>
      <w:marTop w:val="0"/>
      <w:marBottom w:val="0"/>
      <w:divBdr>
        <w:top w:val="none" w:sz="0" w:space="0" w:color="auto"/>
        <w:left w:val="none" w:sz="0" w:space="0" w:color="auto"/>
        <w:bottom w:val="none" w:sz="0" w:space="0" w:color="auto"/>
        <w:right w:val="none" w:sz="0" w:space="0" w:color="auto"/>
      </w:divBdr>
    </w:div>
    <w:div w:id="348526651">
      <w:bodyDiv w:val="1"/>
      <w:marLeft w:val="0"/>
      <w:marRight w:val="0"/>
      <w:marTop w:val="0"/>
      <w:marBottom w:val="0"/>
      <w:divBdr>
        <w:top w:val="none" w:sz="0" w:space="0" w:color="auto"/>
        <w:left w:val="none" w:sz="0" w:space="0" w:color="auto"/>
        <w:bottom w:val="none" w:sz="0" w:space="0" w:color="auto"/>
        <w:right w:val="none" w:sz="0" w:space="0" w:color="auto"/>
      </w:divBdr>
    </w:div>
    <w:div w:id="352921493">
      <w:bodyDiv w:val="1"/>
      <w:marLeft w:val="0"/>
      <w:marRight w:val="0"/>
      <w:marTop w:val="0"/>
      <w:marBottom w:val="0"/>
      <w:divBdr>
        <w:top w:val="none" w:sz="0" w:space="0" w:color="auto"/>
        <w:left w:val="none" w:sz="0" w:space="0" w:color="auto"/>
        <w:bottom w:val="none" w:sz="0" w:space="0" w:color="auto"/>
        <w:right w:val="none" w:sz="0" w:space="0" w:color="auto"/>
      </w:divBdr>
    </w:div>
    <w:div w:id="386759684">
      <w:bodyDiv w:val="1"/>
      <w:marLeft w:val="0"/>
      <w:marRight w:val="0"/>
      <w:marTop w:val="0"/>
      <w:marBottom w:val="0"/>
      <w:divBdr>
        <w:top w:val="none" w:sz="0" w:space="0" w:color="auto"/>
        <w:left w:val="none" w:sz="0" w:space="0" w:color="auto"/>
        <w:bottom w:val="none" w:sz="0" w:space="0" w:color="auto"/>
        <w:right w:val="none" w:sz="0" w:space="0" w:color="auto"/>
      </w:divBdr>
    </w:div>
    <w:div w:id="438598848">
      <w:bodyDiv w:val="1"/>
      <w:marLeft w:val="0"/>
      <w:marRight w:val="0"/>
      <w:marTop w:val="0"/>
      <w:marBottom w:val="0"/>
      <w:divBdr>
        <w:top w:val="none" w:sz="0" w:space="0" w:color="auto"/>
        <w:left w:val="none" w:sz="0" w:space="0" w:color="auto"/>
        <w:bottom w:val="none" w:sz="0" w:space="0" w:color="auto"/>
        <w:right w:val="none" w:sz="0" w:space="0" w:color="auto"/>
      </w:divBdr>
      <w:divsChild>
        <w:div w:id="1752660069">
          <w:marLeft w:val="0"/>
          <w:marRight w:val="0"/>
          <w:marTop w:val="0"/>
          <w:marBottom w:val="0"/>
          <w:divBdr>
            <w:top w:val="single" w:sz="2" w:space="0" w:color="D9D9E3"/>
            <w:left w:val="single" w:sz="2" w:space="0" w:color="D9D9E3"/>
            <w:bottom w:val="single" w:sz="2" w:space="0" w:color="D9D9E3"/>
            <w:right w:val="single" w:sz="2" w:space="0" w:color="D9D9E3"/>
          </w:divBdr>
          <w:divsChild>
            <w:div w:id="201941041">
              <w:marLeft w:val="0"/>
              <w:marRight w:val="0"/>
              <w:marTop w:val="0"/>
              <w:marBottom w:val="0"/>
              <w:divBdr>
                <w:top w:val="single" w:sz="2" w:space="0" w:color="D9D9E3"/>
                <w:left w:val="single" w:sz="2" w:space="0" w:color="D9D9E3"/>
                <w:bottom w:val="single" w:sz="2" w:space="0" w:color="D9D9E3"/>
                <w:right w:val="single" w:sz="2" w:space="0" w:color="D9D9E3"/>
              </w:divBdr>
              <w:divsChild>
                <w:div w:id="580213620">
                  <w:marLeft w:val="0"/>
                  <w:marRight w:val="0"/>
                  <w:marTop w:val="0"/>
                  <w:marBottom w:val="0"/>
                  <w:divBdr>
                    <w:top w:val="single" w:sz="2" w:space="0" w:color="D9D9E3"/>
                    <w:left w:val="single" w:sz="2" w:space="0" w:color="D9D9E3"/>
                    <w:bottom w:val="single" w:sz="2" w:space="0" w:color="D9D9E3"/>
                    <w:right w:val="single" w:sz="2" w:space="0" w:color="D9D9E3"/>
                  </w:divBdr>
                  <w:divsChild>
                    <w:div w:id="1361860174">
                      <w:marLeft w:val="0"/>
                      <w:marRight w:val="0"/>
                      <w:marTop w:val="0"/>
                      <w:marBottom w:val="0"/>
                      <w:divBdr>
                        <w:top w:val="single" w:sz="2" w:space="0" w:color="D9D9E3"/>
                        <w:left w:val="single" w:sz="2" w:space="0" w:color="D9D9E3"/>
                        <w:bottom w:val="single" w:sz="2" w:space="0" w:color="D9D9E3"/>
                        <w:right w:val="single" w:sz="2" w:space="0" w:color="D9D9E3"/>
                      </w:divBdr>
                      <w:divsChild>
                        <w:div w:id="1379668188">
                          <w:marLeft w:val="0"/>
                          <w:marRight w:val="0"/>
                          <w:marTop w:val="0"/>
                          <w:marBottom w:val="0"/>
                          <w:divBdr>
                            <w:top w:val="single" w:sz="2" w:space="0" w:color="D9D9E3"/>
                            <w:left w:val="single" w:sz="2" w:space="0" w:color="D9D9E3"/>
                            <w:bottom w:val="single" w:sz="2" w:space="0" w:color="D9D9E3"/>
                            <w:right w:val="single" w:sz="2" w:space="0" w:color="D9D9E3"/>
                          </w:divBdr>
                          <w:divsChild>
                            <w:div w:id="18954608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430978726">
          <w:marLeft w:val="0"/>
          <w:marRight w:val="0"/>
          <w:marTop w:val="0"/>
          <w:marBottom w:val="0"/>
          <w:divBdr>
            <w:top w:val="single" w:sz="2" w:space="0" w:color="D9D9E3"/>
            <w:left w:val="single" w:sz="2" w:space="0" w:color="D9D9E3"/>
            <w:bottom w:val="single" w:sz="2" w:space="0" w:color="D9D9E3"/>
            <w:right w:val="single" w:sz="2" w:space="0" w:color="D9D9E3"/>
          </w:divBdr>
          <w:divsChild>
            <w:div w:id="1548682821">
              <w:marLeft w:val="0"/>
              <w:marRight w:val="0"/>
              <w:marTop w:val="0"/>
              <w:marBottom w:val="0"/>
              <w:divBdr>
                <w:top w:val="single" w:sz="2" w:space="0" w:color="D9D9E3"/>
                <w:left w:val="single" w:sz="2" w:space="0" w:color="D9D9E3"/>
                <w:bottom w:val="single" w:sz="2" w:space="0" w:color="D9D9E3"/>
                <w:right w:val="single" w:sz="2" w:space="0" w:color="D9D9E3"/>
              </w:divBdr>
            </w:div>
            <w:div w:id="212473061">
              <w:marLeft w:val="0"/>
              <w:marRight w:val="0"/>
              <w:marTop w:val="0"/>
              <w:marBottom w:val="0"/>
              <w:divBdr>
                <w:top w:val="single" w:sz="2" w:space="0" w:color="D9D9E3"/>
                <w:left w:val="single" w:sz="2" w:space="0" w:color="D9D9E3"/>
                <w:bottom w:val="single" w:sz="2" w:space="0" w:color="D9D9E3"/>
                <w:right w:val="single" w:sz="2" w:space="0" w:color="D9D9E3"/>
              </w:divBdr>
              <w:divsChild>
                <w:div w:id="1341741579">
                  <w:marLeft w:val="0"/>
                  <w:marRight w:val="0"/>
                  <w:marTop w:val="0"/>
                  <w:marBottom w:val="0"/>
                  <w:divBdr>
                    <w:top w:val="single" w:sz="2" w:space="0" w:color="D9D9E3"/>
                    <w:left w:val="single" w:sz="2" w:space="0" w:color="D9D9E3"/>
                    <w:bottom w:val="single" w:sz="2" w:space="0" w:color="D9D9E3"/>
                    <w:right w:val="single" w:sz="2" w:space="0" w:color="D9D9E3"/>
                  </w:divBdr>
                  <w:divsChild>
                    <w:div w:id="619071218">
                      <w:marLeft w:val="0"/>
                      <w:marRight w:val="0"/>
                      <w:marTop w:val="0"/>
                      <w:marBottom w:val="0"/>
                      <w:divBdr>
                        <w:top w:val="single" w:sz="2" w:space="0" w:color="D9D9E3"/>
                        <w:left w:val="single" w:sz="2" w:space="0" w:color="D9D9E3"/>
                        <w:bottom w:val="single" w:sz="2" w:space="0" w:color="D9D9E3"/>
                        <w:right w:val="single" w:sz="2" w:space="0" w:color="D9D9E3"/>
                      </w:divBdr>
                      <w:divsChild>
                        <w:div w:id="2281970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547299561">
      <w:bodyDiv w:val="1"/>
      <w:marLeft w:val="0"/>
      <w:marRight w:val="0"/>
      <w:marTop w:val="0"/>
      <w:marBottom w:val="0"/>
      <w:divBdr>
        <w:top w:val="none" w:sz="0" w:space="0" w:color="auto"/>
        <w:left w:val="none" w:sz="0" w:space="0" w:color="auto"/>
        <w:bottom w:val="none" w:sz="0" w:space="0" w:color="auto"/>
        <w:right w:val="none" w:sz="0" w:space="0" w:color="auto"/>
      </w:divBdr>
    </w:div>
    <w:div w:id="548146867">
      <w:bodyDiv w:val="1"/>
      <w:marLeft w:val="0"/>
      <w:marRight w:val="0"/>
      <w:marTop w:val="0"/>
      <w:marBottom w:val="0"/>
      <w:divBdr>
        <w:top w:val="none" w:sz="0" w:space="0" w:color="auto"/>
        <w:left w:val="none" w:sz="0" w:space="0" w:color="auto"/>
        <w:bottom w:val="none" w:sz="0" w:space="0" w:color="auto"/>
        <w:right w:val="none" w:sz="0" w:space="0" w:color="auto"/>
      </w:divBdr>
    </w:div>
    <w:div w:id="601300258">
      <w:bodyDiv w:val="1"/>
      <w:marLeft w:val="0"/>
      <w:marRight w:val="0"/>
      <w:marTop w:val="0"/>
      <w:marBottom w:val="0"/>
      <w:divBdr>
        <w:top w:val="none" w:sz="0" w:space="0" w:color="auto"/>
        <w:left w:val="none" w:sz="0" w:space="0" w:color="auto"/>
        <w:bottom w:val="none" w:sz="0" w:space="0" w:color="auto"/>
        <w:right w:val="none" w:sz="0" w:space="0" w:color="auto"/>
      </w:divBdr>
    </w:div>
    <w:div w:id="743794950">
      <w:bodyDiv w:val="1"/>
      <w:marLeft w:val="0"/>
      <w:marRight w:val="0"/>
      <w:marTop w:val="0"/>
      <w:marBottom w:val="0"/>
      <w:divBdr>
        <w:top w:val="none" w:sz="0" w:space="0" w:color="auto"/>
        <w:left w:val="none" w:sz="0" w:space="0" w:color="auto"/>
        <w:bottom w:val="none" w:sz="0" w:space="0" w:color="auto"/>
        <w:right w:val="none" w:sz="0" w:space="0" w:color="auto"/>
      </w:divBdr>
    </w:div>
    <w:div w:id="758672841">
      <w:bodyDiv w:val="1"/>
      <w:marLeft w:val="0"/>
      <w:marRight w:val="0"/>
      <w:marTop w:val="0"/>
      <w:marBottom w:val="0"/>
      <w:divBdr>
        <w:top w:val="none" w:sz="0" w:space="0" w:color="auto"/>
        <w:left w:val="none" w:sz="0" w:space="0" w:color="auto"/>
        <w:bottom w:val="none" w:sz="0" w:space="0" w:color="auto"/>
        <w:right w:val="none" w:sz="0" w:space="0" w:color="auto"/>
      </w:divBdr>
    </w:div>
    <w:div w:id="770972423">
      <w:bodyDiv w:val="1"/>
      <w:marLeft w:val="0"/>
      <w:marRight w:val="0"/>
      <w:marTop w:val="0"/>
      <w:marBottom w:val="0"/>
      <w:divBdr>
        <w:top w:val="none" w:sz="0" w:space="0" w:color="auto"/>
        <w:left w:val="none" w:sz="0" w:space="0" w:color="auto"/>
        <w:bottom w:val="none" w:sz="0" w:space="0" w:color="auto"/>
        <w:right w:val="none" w:sz="0" w:space="0" w:color="auto"/>
      </w:divBdr>
    </w:div>
    <w:div w:id="778992842">
      <w:bodyDiv w:val="1"/>
      <w:marLeft w:val="0"/>
      <w:marRight w:val="0"/>
      <w:marTop w:val="0"/>
      <w:marBottom w:val="0"/>
      <w:divBdr>
        <w:top w:val="none" w:sz="0" w:space="0" w:color="auto"/>
        <w:left w:val="none" w:sz="0" w:space="0" w:color="auto"/>
        <w:bottom w:val="none" w:sz="0" w:space="0" w:color="auto"/>
        <w:right w:val="none" w:sz="0" w:space="0" w:color="auto"/>
      </w:divBdr>
    </w:div>
    <w:div w:id="970670629">
      <w:bodyDiv w:val="1"/>
      <w:marLeft w:val="0"/>
      <w:marRight w:val="0"/>
      <w:marTop w:val="0"/>
      <w:marBottom w:val="0"/>
      <w:divBdr>
        <w:top w:val="none" w:sz="0" w:space="0" w:color="auto"/>
        <w:left w:val="none" w:sz="0" w:space="0" w:color="auto"/>
        <w:bottom w:val="none" w:sz="0" w:space="0" w:color="auto"/>
        <w:right w:val="none" w:sz="0" w:space="0" w:color="auto"/>
      </w:divBdr>
    </w:div>
    <w:div w:id="990207985">
      <w:bodyDiv w:val="1"/>
      <w:marLeft w:val="0"/>
      <w:marRight w:val="0"/>
      <w:marTop w:val="0"/>
      <w:marBottom w:val="0"/>
      <w:divBdr>
        <w:top w:val="none" w:sz="0" w:space="0" w:color="auto"/>
        <w:left w:val="none" w:sz="0" w:space="0" w:color="auto"/>
        <w:bottom w:val="none" w:sz="0" w:space="0" w:color="auto"/>
        <w:right w:val="none" w:sz="0" w:space="0" w:color="auto"/>
      </w:divBdr>
    </w:div>
    <w:div w:id="1074277742">
      <w:bodyDiv w:val="1"/>
      <w:marLeft w:val="0"/>
      <w:marRight w:val="0"/>
      <w:marTop w:val="0"/>
      <w:marBottom w:val="0"/>
      <w:divBdr>
        <w:top w:val="none" w:sz="0" w:space="0" w:color="auto"/>
        <w:left w:val="none" w:sz="0" w:space="0" w:color="auto"/>
        <w:bottom w:val="none" w:sz="0" w:space="0" w:color="auto"/>
        <w:right w:val="none" w:sz="0" w:space="0" w:color="auto"/>
      </w:divBdr>
    </w:div>
    <w:div w:id="1100298783">
      <w:bodyDiv w:val="1"/>
      <w:marLeft w:val="0"/>
      <w:marRight w:val="0"/>
      <w:marTop w:val="0"/>
      <w:marBottom w:val="0"/>
      <w:divBdr>
        <w:top w:val="none" w:sz="0" w:space="0" w:color="auto"/>
        <w:left w:val="none" w:sz="0" w:space="0" w:color="auto"/>
        <w:bottom w:val="none" w:sz="0" w:space="0" w:color="auto"/>
        <w:right w:val="none" w:sz="0" w:space="0" w:color="auto"/>
      </w:divBdr>
    </w:div>
    <w:div w:id="1124233231">
      <w:bodyDiv w:val="1"/>
      <w:marLeft w:val="0"/>
      <w:marRight w:val="0"/>
      <w:marTop w:val="0"/>
      <w:marBottom w:val="0"/>
      <w:divBdr>
        <w:top w:val="none" w:sz="0" w:space="0" w:color="auto"/>
        <w:left w:val="none" w:sz="0" w:space="0" w:color="auto"/>
        <w:bottom w:val="none" w:sz="0" w:space="0" w:color="auto"/>
        <w:right w:val="none" w:sz="0" w:space="0" w:color="auto"/>
      </w:divBdr>
    </w:div>
    <w:div w:id="1132749966">
      <w:bodyDiv w:val="1"/>
      <w:marLeft w:val="0"/>
      <w:marRight w:val="0"/>
      <w:marTop w:val="0"/>
      <w:marBottom w:val="0"/>
      <w:divBdr>
        <w:top w:val="none" w:sz="0" w:space="0" w:color="auto"/>
        <w:left w:val="none" w:sz="0" w:space="0" w:color="auto"/>
        <w:bottom w:val="none" w:sz="0" w:space="0" w:color="auto"/>
        <w:right w:val="none" w:sz="0" w:space="0" w:color="auto"/>
      </w:divBdr>
    </w:div>
    <w:div w:id="1135827745">
      <w:bodyDiv w:val="1"/>
      <w:marLeft w:val="0"/>
      <w:marRight w:val="0"/>
      <w:marTop w:val="0"/>
      <w:marBottom w:val="0"/>
      <w:divBdr>
        <w:top w:val="none" w:sz="0" w:space="0" w:color="auto"/>
        <w:left w:val="none" w:sz="0" w:space="0" w:color="auto"/>
        <w:bottom w:val="none" w:sz="0" w:space="0" w:color="auto"/>
        <w:right w:val="none" w:sz="0" w:space="0" w:color="auto"/>
      </w:divBdr>
    </w:div>
    <w:div w:id="1167865786">
      <w:bodyDiv w:val="1"/>
      <w:marLeft w:val="0"/>
      <w:marRight w:val="0"/>
      <w:marTop w:val="0"/>
      <w:marBottom w:val="0"/>
      <w:divBdr>
        <w:top w:val="none" w:sz="0" w:space="0" w:color="auto"/>
        <w:left w:val="none" w:sz="0" w:space="0" w:color="auto"/>
        <w:bottom w:val="none" w:sz="0" w:space="0" w:color="auto"/>
        <w:right w:val="none" w:sz="0" w:space="0" w:color="auto"/>
      </w:divBdr>
    </w:div>
    <w:div w:id="1208298016">
      <w:bodyDiv w:val="1"/>
      <w:marLeft w:val="0"/>
      <w:marRight w:val="0"/>
      <w:marTop w:val="0"/>
      <w:marBottom w:val="0"/>
      <w:divBdr>
        <w:top w:val="none" w:sz="0" w:space="0" w:color="auto"/>
        <w:left w:val="none" w:sz="0" w:space="0" w:color="auto"/>
        <w:bottom w:val="none" w:sz="0" w:space="0" w:color="auto"/>
        <w:right w:val="none" w:sz="0" w:space="0" w:color="auto"/>
      </w:divBdr>
    </w:div>
    <w:div w:id="1256090800">
      <w:bodyDiv w:val="1"/>
      <w:marLeft w:val="0"/>
      <w:marRight w:val="0"/>
      <w:marTop w:val="0"/>
      <w:marBottom w:val="0"/>
      <w:divBdr>
        <w:top w:val="none" w:sz="0" w:space="0" w:color="auto"/>
        <w:left w:val="none" w:sz="0" w:space="0" w:color="auto"/>
        <w:bottom w:val="none" w:sz="0" w:space="0" w:color="auto"/>
        <w:right w:val="none" w:sz="0" w:space="0" w:color="auto"/>
      </w:divBdr>
    </w:div>
    <w:div w:id="1303583852">
      <w:bodyDiv w:val="1"/>
      <w:marLeft w:val="0"/>
      <w:marRight w:val="0"/>
      <w:marTop w:val="0"/>
      <w:marBottom w:val="0"/>
      <w:divBdr>
        <w:top w:val="none" w:sz="0" w:space="0" w:color="auto"/>
        <w:left w:val="none" w:sz="0" w:space="0" w:color="auto"/>
        <w:bottom w:val="none" w:sz="0" w:space="0" w:color="auto"/>
        <w:right w:val="none" w:sz="0" w:space="0" w:color="auto"/>
      </w:divBdr>
    </w:div>
    <w:div w:id="1310524998">
      <w:bodyDiv w:val="1"/>
      <w:marLeft w:val="0"/>
      <w:marRight w:val="0"/>
      <w:marTop w:val="0"/>
      <w:marBottom w:val="0"/>
      <w:divBdr>
        <w:top w:val="none" w:sz="0" w:space="0" w:color="auto"/>
        <w:left w:val="none" w:sz="0" w:space="0" w:color="auto"/>
        <w:bottom w:val="none" w:sz="0" w:space="0" w:color="auto"/>
        <w:right w:val="none" w:sz="0" w:space="0" w:color="auto"/>
      </w:divBdr>
    </w:div>
    <w:div w:id="1343167029">
      <w:bodyDiv w:val="1"/>
      <w:marLeft w:val="0"/>
      <w:marRight w:val="0"/>
      <w:marTop w:val="0"/>
      <w:marBottom w:val="0"/>
      <w:divBdr>
        <w:top w:val="none" w:sz="0" w:space="0" w:color="auto"/>
        <w:left w:val="none" w:sz="0" w:space="0" w:color="auto"/>
        <w:bottom w:val="none" w:sz="0" w:space="0" w:color="auto"/>
        <w:right w:val="none" w:sz="0" w:space="0" w:color="auto"/>
      </w:divBdr>
    </w:div>
    <w:div w:id="1486823588">
      <w:bodyDiv w:val="1"/>
      <w:marLeft w:val="0"/>
      <w:marRight w:val="0"/>
      <w:marTop w:val="0"/>
      <w:marBottom w:val="0"/>
      <w:divBdr>
        <w:top w:val="none" w:sz="0" w:space="0" w:color="auto"/>
        <w:left w:val="none" w:sz="0" w:space="0" w:color="auto"/>
        <w:bottom w:val="none" w:sz="0" w:space="0" w:color="auto"/>
        <w:right w:val="none" w:sz="0" w:space="0" w:color="auto"/>
      </w:divBdr>
    </w:div>
    <w:div w:id="1499736791">
      <w:bodyDiv w:val="1"/>
      <w:marLeft w:val="0"/>
      <w:marRight w:val="0"/>
      <w:marTop w:val="0"/>
      <w:marBottom w:val="0"/>
      <w:divBdr>
        <w:top w:val="none" w:sz="0" w:space="0" w:color="auto"/>
        <w:left w:val="none" w:sz="0" w:space="0" w:color="auto"/>
        <w:bottom w:val="none" w:sz="0" w:space="0" w:color="auto"/>
        <w:right w:val="none" w:sz="0" w:space="0" w:color="auto"/>
      </w:divBdr>
    </w:div>
    <w:div w:id="1511947095">
      <w:bodyDiv w:val="1"/>
      <w:marLeft w:val="0"/>
      <w:marRight w:val="0"/>
      <w:marTop w:val="0"/>
      <w:marBottom w:val="0"/>
      <w:divBdr>
        <w:top w:val="none" w:sz="0" w:space="0" w:color="auto"/>
        <w:left w:val="none" w:sz="0" w:space="0" w:color="auto"/>
        <w:bottom w:val="none" w:sz="0" w:space="0" w:color="auto"/>
        <w:right w:val="none" w:sz="0" w:space="0" w:color="auto"/>
      </w:divBdr>
    </w:div>
    <w:div w:id="1539664658">
      <w:bodyDiv w:val="1"/>
      <w:marLeft w:val="0"/>
      <w:marRight w:val="0"/>
      <w:marTop w:val="0"/>
      <w:marBottom w:val="0"/>
      <w:divBdr>
        <w:top w:val="none" w:sz="0" w:space="0" w:color="auto"/>
        <w:left w:val="none" w:sz="0" w:space="0" w:color="auto"/>
        <w:bottom w:val="none" w:sz="0" w:space="0" w:color="auto"/>
        <w:right w:val="none" w:sz="0" w:space="0" w:color="auto"/>
      </w:divBdr>
    </w:div>
    <w:div w:id="1559173505">
      <w:bodyDiv w:val="1"/>
      <w:marLeft w:val="0"/>
      <w:marRight w:val="0"/>
      <w:marTop w:val="0"/>
      <w:marBottom w:val="0"/>
      <w:divBdr>
        <w:top w:val="none" w:sz="0" w:space="0" w:color="auto"/>
        <w:left w:val="none" w:sz="0" w:space="0" w:color="auto"/>
        <w:bottom w:val="none" w:sz="0" w:space="0" w:color="auto"/>
        <w:right w:val="none" w:sz="0" w:space="0" w:color="auto"/>
      </w:divBdr>
    </w:div>
    <w:div w:id="1581601738">
      <w:bodyDiv w:val="1"/>
      <w:marLeft w:val="0"/>
      <w:marRight w:val="0"/>
      <w:marTop w:val="0"/>
      <w:marBottom w:val="0"/>
      <w:divBdr>
        <w:top w:val="none" w:sz="0" w:space="0" w:color="auto"/>
        <w:left w:val="none" w:sz="0" w:space="0" w:color="auto"/>
        <w:bottom w:val="none" w:sz="0" w:space="0" w:color="auto"/>
        <w:right w:val="none" w:sz="0" w:space="0" w:color="auto"/>
      </w:divBdr>
    </w:div>
    <w:div w:id="1603144837">
      <w:bodyDiv w:val="1"/>
      <w:marLeft w:val="0"/>
      <w:marRight w:val="0"/>
      <w:marTop w:val="0"/>
      <w:marBottom w:val="0"/>
      <w:divBdr>
        <w:top w:val="none" w:sz="0" w:space="0" w:color="auto"/>
        <w:left w:val="none" w:sz="0" w:space="0" w:color="auto"/>
        <w:bottom w:val="none" w:sz="0" w:space="0" w:color="auto"/>
        <w:right w:val="none" w:sz="0" w:space="0" w:color="auto"/>
      </w:divBdr>
    </w:div>
    <w:div w:id="1661081144">
      <w:bodyDiv w:val="1"/>
      <w:marLeft w:val="0"/>
      <w:marRight w:val="0"/>
      <w:marTop w:val="0"/>
      <w:marBottom w:val="0"/>
      <w:divBdr>
        <w:top w:val="none" w:sz="0" w:space="0" w:color="auto"/>
        <w:left w:val="none" w:sz="0" w:space="0" w:color="auto"/>
        <w:bottom w:val="none" w:sz="0" w:space="0" w:color="auto"/>
        <w:right w:val="none" w:sz="0" w:space="0" w:color="auto"/>
      </w:divBdr>
    </w:div>
    <w:div w:id="1678074758">
      <w:bodyDiv w:val="1"/>
      <w:marLeft w:val="0"/>
      <w:marRight w:val="0"/>
      <w:marTop w:val="0"/>
      <w:marBottom w:val="0"/>
      <w:divBdr>
        <w:top w:val="none" w:sz="0" w:space="0" w:color="auto"/>
        <w:left w:val="none" w:sz="0" w:space="0" w:color="auto"/>
        <w:bottom w:val="none" w:sz="0" w:space="0" w:color="auto"/>
        <w:right w:val="none" w:sz="0" w:space="0" w:color="auto"/>
      </w:divBdr>
    </w:div>
    <w:div w:id="1734234354">
      <w:bodyDiv w:val="1"/>
      <w:marLeft w:val="0"/>
      <w:marRight w:val="0"/>
      <w:marTop w:val="0"/>
      <w:marBottom w:val="0"/>
      <w:divBdr>
        <w:top w:val="none" w:sz="0" w:space="0" w:color="auto"/>
        <w:left w:val="none" w:sz="0" w:space="0" w:color="auto"/>
        <w:bottom w:val="none" w:sz="0" w:space="0" w:color="auto"/>
        <w:right w:val="none" w:sz="0" w:space="0" w:color="auto"/>
      </w:divBdr>
    </w:div>
    <w:div w:id="1771121480">
      <w:bodyDiv w:val="1"/>
      <w:marLeft w:val="0"/>
      <w:marRight w:val="0"/>
      <w:marTop w:val="0"/>
      <w:marBottom w:val="0"/>
      <w:divBdr>
        <w:top w:val="none" w:sz="0" w:space="0" w:color="auto"/>
        <w:left w:val="none" w:sz="0" w:space="0" w:color="auto"/>
        <w:bottom w:val="none" w:sz="0" w:space="0" w:color="auto"/>
        <w:right w:val="none" w:sz="0" w:space="0" w:color="auto"/>
      </w:divBdr>
    </w:div>
    <w:div w:id="1792744909">
      <w:bodyDiv w:val="1"/>
      <w:marLeft w:val="0"/>
      <w:marRight w:val="0"/>
      <w:marTop w:val="0"/>
      <w:marBottom w:val="0"/>
      <w:divBdr>
        <w:top w:val="none" w:sz="0" w:space="0" w:color="auto"/>
        <w:left w:val="none" w:sz="0" w:space="0" w:color="auto"/>
        <w:bottom w:val="none" w:sz="0" w:space="0" w:color="auto"/>
        <w:right w:val="none" w:sz="0" w:space="0" w:color="auto"/>
      </w:divBdr>
    </w:div>
    <w:div w:id="1822506312">
      <w:bodyDiv w:val="1"/>
      <w:marLeft w:val="0"/>
      <w:marRight w:val="0"/>
      <w:marTop w:val="0"/>
      <w:marBottom w:val="0"/>
      <w:divBdr>
        <w:top w:val="none" w:sz="0" w:space="0" w:color="auto"/>
        <w:left w:val="none" w:sz="0" w:space="0" w:color="auto"/>
        <w:bottom w:val="none" w:sz="0" w:space="0" w:color="auto"/>
        <w:right w:val="none" w:sz="0" w:space="0" w:color="auto"/>
      </w:divBdr>
    </w:div>
    <w:div w:id="1851140857">
      <w:bodyDiv w:val="1"/>
      <w:marLeft w:val="0"/>
      <w:marRight w:val="0"/>
      <w:marTop w:val="0"/>
      <w:marBottom w:val="0"/>
      <w:divBdr>
        <w:top w:val="none" w:sz="0" w:space="0" w:color="auto"/>
        <w:left w:val="none" w:sz="0" w:space="0" w:color="auto"/>
        <w:bottom w:val="none" w:sz="0" w:space="0" w:color="auto"/>
        <w:right w:val="none" w:sz="0" w:space="0" w:color="auto"/>
      </w:divBdr>
    </w:div>
    <w:div w:id="1944995622">
      <w:bodyDiv w:val="1"/>
      <w:marLeft w:val="0"/>
      <w:marRight w:val="0"/>
      <w:marTop w:val="0"/>
      <w:marBottom w:val="0"/>
      <w:divBdr>
        <w:top w:val="none" w:sz="0" w:space="0" w:color="auto"/>
        <w:left w:val="none" w:sz="0" w:space="0" w:color="auto"/>
        <w:bottom w:val="none" w:sz="0" w:space="0" w:color="auto"/>
        <w:right w:val="none" w:sz="0" w:space="0" w:color="auto"/>
      </w:divBdr>
    </w:div>
    <w:div w:id="1954046041">
      <w:bodyDiv w:val="1"/>
      <w:marLeft w:val="0"/>
      <w:marRight w:val="0"/>
      <w:marTop w:val="0"/>
      <w:marBottom w:val="0"/>
      <w:divBdr>
        <w:top w:val="none" w:sz="0" w:space="0" w:color="auto"/>
        <w:left w:val="none" w:sz="0" w:space="0" w:color="auto"/>
        <w:bottom w:val="none" w:sz="0" w:space="0" w:color="auto"/>
        <w:right w:val="none" w:sz="0" w:space="0" w:color="auto"/>
      </w:divBdr>
    </w:div>
    <w:div w:id="1977833697">
      <w:bodyDiv w:val="1"/>
      <w:marLeft w:val="0"/>
      <w:marRight w:val="0"/>
      <w:marTop w:val="0"/>
      <w:marBottom w:val="0"/>
      <w:divBdr>
        <w:top w:val="none" w:sz="0" w:space="0" w:color="auto"/>
        <w:left w:val="none" w:sz="0" w:space="0" w:color="auto"/>
        <w:bottom w:val="none" w:sz="0" w:space="0" w:color="auto"/>
        <w:right w:val="none" w:sz="0" w:space="0" w:color="auto"/>
      </w:divBdr>
    </w:div>
    <w:div w:id="1987125069">
      <w:bodyDiv w:val="1"/>
      <w:marLeft w:val="0"/>
      <w:marRight w:val="0"/>
      <w:marTop w:val="0"/>
      <w:marBottom w:val="0"/>
      <w:divBdr>
        <w:top w:val="none" w:sz="0" w:space="0" w:color="auto"/>
        <w:left w:val="none" w:sz="0" w:space="0" w:color="auto"/>
        <w:bottom w:val="none" w:sz="0" w:space="0" w:color="auto"/>
        <w:right w:val="none" w:sz="0" w:space="0" w:color="auto"/>
      </w:divBdr>
    </w:div>
    <w:div w:id="2002274020">
      <w:bodyDiv w:val="1"/>
      <w:marLeft w:val="0"/>
      <w:marRight w:val="0"/>
      <w:marTop w:val="0"/>
      <w:marBottom w:val="0"/>
      <w:divBdr>
        <w:top w:val="none" w:sz="0" w:space="0" w:color="auto"/>
        <w:left w:val="none" w:sz="0" w:space="0" w:color="auto"/>
        <w:bottom w:val="none" w:sz="0" w:space="0" w:color="auto"/>
        <w:right w:val="none" w:sz="0" w:space="0" w:color="auto"/>
      </w:divBdr>
    </w:div>
    <w:div w:id="2003268884">
      <w:bodyDiv w:val="1"/>
      <w:marLeft w:val="0"/>
      <w:marRight w:val="0"/>
      <w:marTop w:val="0"/>
      <w:marBottom w:val="0"/>
      <w:divBdr>
        <w:top w:val="none" w:sz="0" w:space="0" w:color="auto"/>
        <w:left w:val="none" w:sz="0" w:space="0" w:color="auto"/>
        <w:bottom w:val="none" w:sz="0" w:space="0" w:color="auto"/>
        <w:right w:val="none" w:sz="0" w:space="0" w:color="auto"/>
      </w:divBdr>
    </w:div>
    <w:div w:id="2091467988">
      <w:bodyDiv w:val="1"/>
      <w:marLeft w:val="0"/>
      <w:marRight w:val="0"/>
      <w:marTop w:val="0"/>
      <w:marBottom w:val="0"/>
      <w:divBdr>
        <w:top w:val="none" w:sz="0" w:space="0" w:color="auto"/>
        <w:left w:val="none" w:sz="0" w:space="0" w:color="auto"/>
        <w:bottom w:val="none" w:sz="0" w:space="0" w:color="auto"/>
        <w:right w:val="none" w:sz="0" w:space="0" w:color="auto"/>
      </w:divBdr>
    </w:div>
    <w:div w:id="2096517139">
      <w:bodyDiv w:val="1"/>
      <w:marLeft w:val="0"/>
      <w:marRight w:val="0"/>
      <w:marTop w:val="0"/>
      <w:marBottom w:val="0"/>
      <w:divBdr>
        <w:top w:val="none" w:sz="0" w:space="0" w:color="auto"/>
        <w:left w:val="none" w:sz="0" w:space="0" w:color="auto"/>
        <w:bottom w:val="none" w:sz="0" w:space="0" w:color="auto"/>
        <w:right w:val="none" w:sz="0" w:space="0" w:color="auto"/>
      </w:divBdr>
    </w:div>
    <w:div w:id="2117291094">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26" Type="http://schemas.microsoft.com/office/2011/relationships/commentsExtended" Target="commentsExtended.xml"/><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hyperlink" Target="https://www.iotforall.com/lorawan-most-common-applications-and-use-cases" TargetMode="External"/><Relationship Id="rId55" Type="http://schemas.openxmlformats.org/officeDocument/2006/relationships/hyperlink" Target="https://www.taoglas.com/product/ti-08-c-0111-868mhz-band-terminal-antenna/" TargetMode="External"/><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2.png"/><Relationship Id="rId11" Type="http://schemas.openxmlformats.org/officeDocument/2006/relationships/image" Target="media/image1.jpeg"/><Relationship Id="rId24" Type="http://schemas.openxmlformats.org/officeDocument/2006/relationships/image" Target="media/image11.jpeg"/><Relationship Id="rId32" Type="http://schemas.openxmlformats.org/officeDocument/2006/relationships/image" Target="media/image15.jpe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yperlink" Target="https://botland.com.pl/programatory/22109-stlink-v3minie-debugger-i-programator-do-mikrokontrolerow-stm32-stmicroelectronics.html" TargetMode="External"/><Relationship Id="rId58" Type="http://schemas.openxmlformats.org/officeDocument/2006/relationships/hyperlink" Target="https://www.onsemi.com/pdf/datasheet/2n3903-d.pdf" TargetMode="External"/><Relationship Id="rId5" Type="http://schemas.openxmlformats.org/officeDocument/2006/relationships/numbering" Target="numbering.xml"/><Relationship Id="rId61" Type="http://schemas.openxmlformats.org/officeDocument/2006/relationships/footer" Target="footer4.xml"/><Relationship Id="rId19" Type="http://schemas.openxmlformats.org/officeDocument/2006/relationships/image" Target="media/image6.jpeg"/><Relationship Id="rId14" Type="http://schemas.openxmlformats.org/officeDocument/2006/relationships/footer" Target="footer3.xml"/><Relationship Id="rId22" Type="http://schemas.openxmlformats.org/officeDocument/2006/relationships/image" Target="media/image9.png"/><Relationship Id="rId27" Type="http://schemas.microsoft.com/office/2016/09/relationships/commentsIds" Target="commentsIds.xm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yperlink" Target="https://www.refereestore.com/new-model-ervocom-electronic-flags-set-of-2/" TargetMode="External"/><Relationship Id="rId56" Type="http://schemas.openxmlformats.org/officeDocument/2006/relationships/hyperlink" Target="https://botland.com.pl/obudowy/14199-obudowa-plastikowa-maszczyk-km-79a-abs-101x81x31mm-czarny-5904422377533.html" TargetMode="External"/><Relationship Id="rId64" Type="http://schemas.microsoft.com/office/2011/relationships/people" Target="people.xml"/><Relationship Id="rId8" Type="http://schemas.openxmlformats.org/officeDocument/2006/relationships/webSettings" Target="webSettings.xml"/><Relationship Id="rId51" Type="http://schemas.openxmlformats.org/officeDocument/2006/relationships/hyperlink" Target="https://mikrokontroler.pl/2017/12/13/lora-stm32-sx1276-realny-zasieg-transmisji/"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comments" Target="comments.xm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jpeg"/><Relationship Id="rId59" Type="http://schemas.openxmlformats.org/officeDocument/2006/relationships/hyperlink" Target="https://www.st.com/en/embedded-software/stm32cubewl.html" TargetMode="External"/><Relationship Id="rId20" Type="http://schemas.openxmlformats.org/officeDocument/2006/relationships/image" Target="media/image7.jpeg"/><Relationship Id="rId41" Type="http://schemas.openxmlformats.org/officeDocument/2006/relationships/image" Target="media/image24.png"/><Relationship Id="rId54" Type="http://schemas.openxmlformats.org/officeDocument/2006/relationships/hyperlink" Target="https://docs.rakwireless.com/Product-Categories/WisDuo/RAK3172-Module/Datasheet/" TargetMode="External"/><Relationship Id="rId6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jpeg"/><Relationship Id="rId23" Type="http://schemas.openxmlformats.org/officeDocument/2006/relationships/image" Target="media/image10.jpeg"/><Relationship Id="rId28" Type="http://schemas.microsoft.com/office/2018/08/relationships/commentsExtensible" Target="commentsExtensible.xml"/><Relationship Id="rId36" Type="http://schemas.openxmlformats.org/officeDocument/2006/relationships/image" Target="media/image19.png"/><Relationship Id="rId49" Type="http://schemas.openxmlformats.org/officeDocument/2006/relationships/hyperlink" Target="https://blog.semtech.com/a-brief-history-of-lora-three-inventors-share-their-personal-story-at-the-things-conference" TargetMode="External"/><Relationship Id="rId57" Type="http://schemas.openxmlformats.org/officeDocument/2006/relationships/hyperlink" Target="https://eu.mouser.com/datasheet/2/1005/2021011439f2a-2325696.pdf" TargetMode="External"/><Relationship Id="rId10" Type="http://schemas.openxmlformats.org/officeDocument/2006/relationships/endnotes" Target="endnotes.xml"/><Relationship Id="rId31" Type="http://schemas.openxmlformats.org/officeDocument/2006/relationships/image" Target="media/image14.jpeg"/><Relationship Id="rId44" Type="http://schemas.openxmlformats.org/officeDocument/2006/relationships/image" Target="media/image27.jpeg"/><Relationship Id="rId52" Type="http://schemas.openxmlformats.org/officeDocument/2006/relationships/hyperlink" Target="https://lora.readthedocs.io/en/latest/" TargetMode="External"/><Relationship Id="rId60" Type="http://schemas.openxmlformats.org/officeDocument/2006/relationships/hyperlink" Target="https://mikrokontroler.pl/2010/08/04/biblioteki-cmsis-dla-stm32-ver-3-1-0/" TargetMode="External"/><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84bae827-43eb-4799-b986-0b4b10c2bedf"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FF1B78D5E9E25C4C840B53239D764C24" ma:contentTypeVersion="9" ma:contentTypeDescription="Utwórz nowy dokument." ma:contentTypeScope="" ma:versionID="918206e07058a79b66c8aaa0f6cbaf5d">
  <xsd:schema xmlns:xsd="http://www.w3.org/2001/XMLSchema" xmlns:xs="http://www.w3.org/2001/XMLSchema" xmlns:p="http://schemas.microsoft.com/office/2006/metadata/properties" xmlns:ns3="84bae827-43eb-4799-b986-0b4b10c2bedf" xmlns:ns4="c8f656d6-3613-40d7-a283-9b9e2fc0b499" targetNamespace="http://schemas.microsoft.com/office/2006/metadata/properties" ma:root="true" ma:fieldsID="a0aec72aede0dd01ad5c5535bab61281" ns3:_="" ns4:_="">
    <xsd:import namespace="84bae827-43eb-4799-b986-0b4b10c2bedf"/>
    <xsd:import namespace="c8f656d6-3613-40d7-a283-9b9e2fc0b499"/>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_activity" minOccurs="0"/>
                <xsd:element ref="ns4:SharedWithUsers" minOccurs="0"/>
                <xsd:element ref="ns4:SharedWithDetails" minOccurs="0"/>
                <xsd:element ref="ns4:SharingHintHash"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bae827-43eb-4799-b986-0b4b10c2bed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2" nillable="true" ma:displayName="_activity" ma:hidden="true" ma:internalName="_activity">
      <xsd:simpleType>
        <xsd:restriction base="dms:Note"/>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8f656d6-3613-40d7-a283-9b9e2fc0b499" elementFormDefault="qualified">
    <xsd:import namespace="http://schemas.microsoft.com/office/2006/documentManagement/types"/>
    <xsd:import namespace="http://schemas.microsoft.com/office/infopath/2007/PartnerControls"/>
    <xsd:element name="SharedWithUsers" ma:index="13" nillable="true" ma:displayName="Udostępniani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Udostępnione dla — szczegóły" ma:internalName="SharedWithDetails" ma:readOnly="true">
      <xsd:simpleType>
        <xsd:restriction base="dms:Note">
          <xsd:maxLength value="255"/>
        </xsd:restriction>
      </xsd:simpleType>
    </xsd:element>
    <xsd:element name="SharingHintHash" ma:index="15" nillable="true" ma:displayName="Skrót wskazówki dotyczącej udostępniania"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365995C-7AED-476E-841E-E1F59B6BCB8C}">
  <ds:schemaRefs>
    <ds:schemaRef ds:uri="http://www.w3.org/XML/1998/namespace"/>
    <ds:schemaRef ds:uri="84bae827-43eb-4799-b986-0b4b10c2bedf"/>
    <ds:schemaRef ds:uri="http://schemas.microsoft.com/office/2006/metadata/properties"/>
    <ds:schemaRef ds:uri="http://purl.org/dc/elements/1.1/"/>
    <ds:schemaRef ds:uri="http://schemas.openxmlformats.org/package/2006/metadata/core-properties"/>
    <ds:schemaRef ds:uri="http://purl.org/dc/terms/"/>
    <ds:schemaRef ds:uri="http://schemas.microsoft.com/office/infopath/2007/PartnerControls"/>
    <ds:schemaRef ds:uri="http://schemas.microsoft.com/office/2006/documentManagement/types"/>
    <ds:schemaRef ds:uri="http://purl.org/dc/dcmitype/"/>
    <ds:schemaRef ds:uri="c8f656d6-3613-40d7-a283-9b9e2fc0b499"/>
  </ds:schemaRefs>
</ds:datastoreItem>
</file>

<file path=customXml/itemProps2.xml><?xml version="1.0" encoding="utf-8"?>
<ds:datastoreItem xmlns:ds="http://schemas.openxmlformats.org/officeDocument/2006/customXml" ds:itemID="{BBE86CD9-316D-4F85-9CEB-01F99D0C5A8B}">
  <ds:schemaRefs>
    <ds:schemaRef ds:uri="http://schemas.microsoft.com/sharepoint/v3/contenttype/forms"/>
  </ds:schemaRefs>
</ds:datastoreItem>
</file>

<file path=customXml/itemProps3.xml><?xml version="1.0" encoding="utf-8"?>
<ds:datastoreItem xmlns:ds="http://schemas.openxmlformats.org/officeDocument/2006/customXml" ds:itemID="{DB802A2E-FF30-4E57-9E12-E3025CB1E6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bae827-43eb-4799-b986-0b4b10c2bedf"/>
    <ds:schemaRef ds:uri="c8f656d6-3613-40d7-a283-9b9e2fc0b49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58982AC-A35B-4DF5-971F-52ED6BBA4E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54</Pages>
  <Words>8969</Words>
  <Characters>53819</Characters>
  <Application>Microsoft Office Word</Application>
  <DocSecurity>0</DocSecurity>
  <Lines>448</Lines>
  <Paragraphs>125</Paragraphs>
  <ScaleCrop>false</ScaleCrop>
  <Company>AGH</Company>
  <LinksUpToDate>false</LinksUpToDate>
  <CharactersWithSpaces>62663</CharactersWithSpaces>
  <SharedDoc>false</SharedDoc>
  <HLinks>
    <vt:vector size="264" baseType="variant">
      <vt:variant>
        <vt:i4>2687083</vt:i4>
      </vt:variant>
      <vt:variant>
        <vt:i4>321</vt:i4>
      </vt:variant>
      <vt:variant>
        <vt:i4>0</vt:i4>
      </vt:variant>
      <vt:variant>
        <vt:i4>5</vt:i4>
      </vt:variant>
      <vt:variant>
        <vt:lpwstr>https://mikrokontroler.pl/2010/08/04/biblioteki-cmsis-dla-stm32-ver-3-1-0/</vt:lpwstr>
      </vt:variant>
      <vt:variant>
        <vt:lpwstr/>
      </vt:variant>
      <vt:variant>
        <vt:i4>4718674</vt:i4>
      </vt:variant>
      <vt:variant>
        <vt:i4>318</vt:i4>
      </vt:variant>
      <vt:variant>
        <vt:i4>0</vt:i4>
      </vt:variant>
      <vt:variant>
        <vt:i4>5</vt:i4>
      </vt:variant>
      <vt:variant>
        <vt:lpwstr>https://www.st.com/en/embedded-software/stm32cubewl.html</vt:lpwstr>
      </vt:variant>
      <vt:variant>
        <vt:lpwstr/>
      </vt:variant>
      <vt:variant>
        <vt:i4>1441862</vt:i4>
      </vt:variant>
      <vt:variant>
        <vt:i4>315</vt:i4>
      </vt:variant>
      <vt:variant>
        <vt:i4>0</vt:i4>
      </vt:variant>
      <vt:variant>
        <vt:i4>5</vt:i4>
      </vt:variant>
      <vt:variant>
        <vt:lpwstr>https://www.onsemi.com/pdf/datasheet/2n3903-d.pdf</vt:lpwstr>
      </vt:variant>
      <vt:variant>
        <vt:lpwstr/>
      </vt:variant>
      <vt:variant>
        <vt:i4>6029394</vt:i4>
      </vt:variant>
      <vt:variant>
        <vt:i4>312</vt:i4>
      </vt:variant>
      <vt:variant>
        <vt:i4>0</vt:i4>
      </vt:variant>
      <vt:variant>
        <vt:i4>5</vt:i4>
      </vt:variant>
      <vt:variant>
        <vt:lpwstr>https://eu.mouser.com/datasheet/2/1005/2021011439f2a-2325696.pdf</vt:lpwstr>
      </vt:variant>
      <vt:variant>
        <vt:lpwstr/>
      </vt:variant>
      <vt:variant>
        <vt:i4>5308503</vt:i4>
      </vt:variant>
      <vt:variant>
        <vt:i4>309</vt:i4>
      </vt:variant>
      <vt:variant>
        <vt:i4>0</vt:i4>
      </vt:variant>
      <vt:variant>
        <vt:i4>5</vt:i4>
      </vt:variant>
      <vt:variant>
        <vt:lpwstr>https://botland.com.pl/obudowy/14199-obudowa-plastikowa-maszczyk-km-79a-abs-101x81x31mm-czarny-5904422377533.html</vt:lpwstr>
      </vt:variant>
      <vt:variant>
        <vt:lpwstr/>
      </vt:variant>
      <vt:variant>
        <vt:i4>7012458</vt:i4>
      </vt:variant>
      <vt:variant>
        <vt:i4>306</vt:i4>
      </vt:variant>
      <vt:variant>
        <vt:i4>0</vt:i4>
      </vt:variant>
      <vt:variant>
        <vt:i4>5</vt:i4>
      </vt:variant>
      <vt:variant>
        <vt:lpwstr>https://www.taoglas.com/product/ti-08-c-0111-868mhz-band-terminal-antenna/</vt:lpwstr>
      </vt:variant>
      <vt:variant>
        <vt:lpwstr/>
      </vt:variant>
      <vt:variant>
        <vt:i4>4587598</vt:i4>
      </vt:variant>
      <vt:variant>
        <vt:i4>303</vt:i4>
      </vt:variant>
      <vt:variant>
        <vt:i4>0</vt:i4>
      </vt:variant>
      <vt:variant>
        <vt:i4>5</vt:i4>
      </vt:variant>
      <vt:variant>
        <vt:lpwstr>https://docs.rakwireless.com/Product-Categories/WisDuo/RAK3172-Module/Datasheet/</vt:lpwstr>
      </vt:variant>
      <vt:variant>
        <vt:lpwstr/>
      </vt:variant>
      <vt:variant>
        <vt:i4>1572939</vt:i4>
      </vt:variant>
      <vt:variant>
        <vt:i4>300</vt:i4>
      </vt:variant>
      <vt:variant>
        <vt:i4>0</vt:i4>
      </vt:variant>
      <vt:variant>
        <vt:i4>5</vt:i4>
      </vt:variant>
      <vt:variant>
        <vt:lpwstr>https://botland.com.pl/programatory/22109-stlink-v3minie-debugger-i-programator-do-mikrokontrolerow-stm32-stmicroelectronics.html</vt:lpwstr>
      </vt:variant>
      <vt:variant>
        <vt:lpwstr/>
      </vt:variant>
      <vt:variant>
        <vt:i4>7143525</vt:i4>
      </vt:variant>
      <vt:variant>
        <vt:i4>297</vt:i4>
      </vt:variant>
      <vt:variant>
        <vt:i4>0</vt:i4>
      </vt:variant>
      <vt:variant>
        <vt:i4>5</vt:i4>
      </vt:variant>
      <vt:variant>
        <vt:lpwstr>https://lora.readthedocs.io/en/latest/</vt:lpwstr>
      </vt:variant>
      <vt:variant>
        <vt:lpwstr/>
      </vt:variant>
      <vt:variant>
        <vt:i4>4587610</vt:i4>
      </vt:variant>
      <vt:variant>
        <vt:i4>294</vt:i4>
      </vt:variant>
      <vt:variant>
        <vt:i4>0</vt:i4>
      </vt:variant>
      <vt:variant>
        <vt:i4>5</vt:i4>
      </vt:variant>
      <vt:variant>
        <vt:lpwstr>https://mikrokontroler.pl/2017/12/13/lora-stm32-sx1276-realny-zasieg-transmisji/</vt:lpwstr>
      </vt:variant>
      <vt:variant>
        <vt:lpwstr/>
      </vt:variant>
      <vt:variant>
        <vt:i4>4522051</vt:i4>
      </vt:variant>
      <vt:variant>
        <vt:i4>291</vt:i4>
      </vt:variant>
      <vt:variant>
        <vt:i4>0</vt:i4>
      </vt:variant>
      <vt:variant>
        <vt:i4>5</vt:i4>
      </vt:variant>
      <vt:variant>
        <vt:lpwstr>https://www.iotforall.com/lorawan-most-common-applications-and-use-cases</vt:lpwstr>
      </vt:variant>
      <vt:variant>
        <vt:lpwstr/>
      </vt:variant>
      <vt:variant>
        <vt:i4>1572871</vt:i4>
      </vt:variant>
      <vt:variant>
        <vt:i4>288</vt:i4>
      </vt:variant>
      <vt:variant>
        <vt:i4>0</vt:i4>
      </vt:variant>
      <vt:variant>
        <vt:i4>5</vt:i4>
      </vt:variant>
      <vt:variant>
        <vt:lpwstr>https://blog.semtech.com/a-brief-history-of-lora-three-inventors-share-their-personal-story-at-the-things-conference</vt:lpwstr>
      </vt:variant>
      <vt:variant>
        <vt:lpwstr/>
      </vt:variant>
      <vt:variant>
        <vt:i4>6160474</vt:i4>
      </vt:variant>
      <vt:variant>
        <vt:i4>285</vt:i4>
      </vt:variant>
      <vt:variant>
        <vt:i4>0</vt:i4>
      </vt:variant>
      <vt:variant>
        <vt:i4>5</vt:i4>
      </vt:variant>
      <vt:variant>
        <vt:lpwstr>https://www.refereestore.com/new-model-ervocom-electronic-flags-set-of-2/</vt:lpwstr>
      </vt:variant>
      <vt:variant>
        <vt:lpwstr/>
      </vt:variant>
      <vt:variant>
        <vt:i4>1441854</vt:i4>
      </vt:variant>
      <vt:variant>
        <vt:i4>182</vt:i4>
      </vt:variant>
      <vt:variant>
        <vt:i4>0</vt:i4>
      </vt:variant>
      <vt:variant>
        <vt:i4>5</vt:i4>
      </vt:variant>
      <vt:variant>
        <vt:lpwstr/>
      </vt:variant>
      <vt:variant>
        <vt:lpwstr>_Toc155225837</vt:lpwstr>
      </vt:variant>
      <vt:variant>
        <vt:i4>1441854</vt:i4>
      </vt:variant>
      <vt:variant>
        <vt:i4>176</vt:i4>
      </vt:variant>
      <vt:variant>
        <vt:i4>0</vt:i4>
      </vt:variant>
      <vt:variant>
        <vt:i4>5</vt:i4>
      </vt:variant>
      <vt:variant>
        <vt:lpwstr/>
      </vt:variant>
      <vt:variant>
        <vt:lpwstr>_Toc155225836</vt:lpwstr>
      </vt:variant>
      <vt:variant>
        <vt:i4>1441854</vt:i4>
      </vt:variant>
      <vt:variant>
        <vt:i4>170</vt:i4>
      </vt:variant>
      <vt:variant>
        <vt:i4>0</vt:i4>
      </vt:variant>
      <vt:variant>
        <vt:i4>5</vt:i4>
      </vt:variant>
      <vt:variant>
        <vt:lpwstr/>
      </vt:variant>
      <vt:variant>
        <vt:lpwstr>_Toc155225835</vt:lpwstr>
      </vt:variant>
      <vt:variant>
        <vt:i4>1441854</vt:i4>
      </vt:variant>
      <vt:variant>
        <vt:i4>164</vt:i4>
      </vt:variant>
      <vt:variant>
        <vt:i4>0</vt:i4>
      </vt:variant>
      <vt:variant>
        <vt:i4>5</vt:i4>
      </vt:variant>
      <vt:variant>
        <vt:lpwstr/>
      </vt:variant>
      <vt:variant>
        <vt:lpwstr>_Toc155225834</vt:lpwstr>
      </vt:variant>
      <vt:variant>
        <vt:i4>1441854</vt:i4>
      </vt:variant>
      <vt:variant>
        <vt:i4>158</vt:i4>
      </vt:variant>
      <vt:variant>
        <vt:i4>0</vt:i4>
      </vt:variant>
      <vt:variant>
        <vt:i4>5</vt:i4>
      </vt:variant>
      <vt:variant>
        <vt:lpwstr/>
      </vt:variant>
      <vt:variant>
        <vt:lpwstr>_Toc155225833</vt:lpwstr>
      </vt:variant>
      <vt:variant>
        <vt:i4>1441854</vt:i4>
      </vt:variant>
      <vt:variant>
        <vt:i4>152</vt:i4>
      </vt:variant>
      <vt:variant>
        <vt:i4>0</vt:i4>
      </vt:variant>
      <vt:variant>
        <vt:i4>5</vt:i4>
      </vt:variant>
      <vt:variant>
        <vt:lpwstr/>
      </vt:variant>
      <vt:variant>
        <vt:lpwstr>_Toc155225832</vt:lpwstr>
      </vt:variant>
      <vt:variant>
        <vt:i4>1441854</vt:i4>
      </vt:variant>
      <vt:variant>
        <vt:i4>146</vt:i4>
      </vt:variant>
      <vt:variant>
        <vt:i4>0</vt:i4>
      </vt:variant>
      <vt:variant>
        <vt:i4>5</vt:i4>
      </vt:variant>
      <vt:variant>
        <vt:lpwstr/>
      </vt:variant>
      <vt:variant>
        <vt:lpwstr>_Toc155225831</vt:lpwstr>
      </vt:variant>
      <vt:variant>
        <vt:i4>1441854</vt:i4>
      </vt:variant>
      <vt:variant>
        <vt:i4>140</vt:i4>
      </vt:variant>
      <vt:variant>
        <vt:i4>0</vt:i4>
      </vt:variant>
      <vt:variant>
        <vt:i4>5</vt:i4>
      </vt:variant>
      <vt:variant>
        <vt:lpwstr/>
      </vt:variant>
      <vt:variant>
        <vt:lpwstr>_Toc155225830</vt:lpwstr>
      </vt:variant>
      <vt:variant>
        <vt:i4>1507390</vt:i4>
      </vt:variant>
      <vt:variant>
        <vt:i4>134</vt:i4>
      </vt:variant>
      <vt:variant>
        <vt:i4>0</vt:i4>
      </vt:variant>
      <vt:variant>
        <vt:i4>5</vt:i4>
      </vt:variant>
      <vt:variant>
        <vt:lpwstr/>
      </vt:variant>
      <vt:variant>
        <vt:lpwstr>_Toc155225829</vt:lpwstr>
      </vt:variant>
      <vt:variant>
        <vt:i4>1507390</vt:i4>
      </vt:variant>
      <vt:variant>
        <vt:i4>128</vt:i4>
      </vt:variant>
      <vt:variant>
        <vt:i4>0</vt:i4>
      </vt:variant>
      <vt:variant>
        <vt:i4>5</vt:i4>
      </vt:variant>
      <vt:variant>
        <vt:lpwstr/>
      </vt:variant>
      <vt:variant>
        <vt:lpwstr>_Toc155225828</vt:lpwstr>
      </vt:variant>
      <vt:variant>
        <vt:i4>1507390</vt:i4>
      </vt:variant>
      <vt:variant>
        <vt:i4>122</vt:i4>
      </vt:variant>
      <vt:variant>
        <vt:i4>0</vt:i4>
      </vt:variant>
      <vt:variant>
        <vt:i4>5</vt:i4>
      </vt:variant>
      <vt:variant>
        <vt:lpwstr/>
      </vt:variant>
      <vt:variant>
        <vt:lpwstr>_Toc155225827</vt:lpwstr>
      </vt:variant>
      <vt:variant>
        <vt:i4>1507390</vt:i4>
      </vt:variant>
      <vt:variant>
        <vt:i4>116</vt:i4>
      </vt:variant>
      <vt:variant>
        <vt:i4>0</vt:i4>
      </vt:variant>
      <vt:variant>
        <vt:i4>5</vt:i4>
      </vt:variant>
      <vt:variant>
        <vt:lpwstr/>
      </vt:variant>
      <vt:variant>
        <vt:lpwstr>_Toc155225826</vt:lpwstr>
      </vt:variant>
      <vt:variant>
        <vt:i4>1507390</vt:i4>
      </vt:variant>
      <vt:variant>
        <vt:i4>110</vt:i4>
      </vt:variant>
      <vt:variant>
        <vt:i4>0</vt:i4>
      </vt:variant>
      <vt:variant>
        <vt:i4>5</vt:i4>
      </vt:variant>
      <vt:variant>
        <vt:lpwstr/>
      </vt:variant>
      <vt:variant>
        <vt:lpwstr>_Toc155225825</vt:lpwstr>
      </vt:variant>
      <vt:variant>
        <vt:i4>1507390</vt:i4>
      </vt:variant>
      <vt:variant>
        <vt:i4>104</vt:i4>
      </vt:variant>
      <vt:variant>
        <vt:i4>0</vt:i4>
      </vt:variant>
      <vt:variant>
        <vt:i4>5</vt:i4>
      </vt:variant>
      <vt:variant>
        <vt:lpwstr/>
      </vt:variant>
      <vt:variant>
        <vt:lpwstr>_Toc155225824</vt:lpwstr>
      </vt:variant>
      <vt:variant>
        <vt:i4>1507390</vt:i4>
      </vt:variant>
      <vt:variant>
        <vt:i4>98</vt:i4>
      </vt:variant>
      <vt:variant>
        <vt:i4>0</vt:i4>
      </vt:variant>
      <vt:variant>
        <vt:i4>5</vt:i4>
      </vt:variant>
      <vt:variant>
        <vt:lpwstr/>
      </vt:variant>
      <vt:variant>
        <vt:lpwstr>_Toc155225823</vt:lpwstr>
      </vt:variant>
      <vt:variant>
        <vt:i4>1507390</vt:i4>
      </vt:variant>
      <vt:variant>
        <vt:i4>92</vt:i4>
      </vt:variant>
      <vt:variant>
        <vt:i4>0</vt:i4>
      </vt:variant>
      <vt:variant>
        <vt:i4>5</vt:i4>
      </vt:variant>
      <vt:variant>
        <vt:lpwstr/>
      </vt:variant>
      <vt:variant>
        <vt:lpwstr>_Toc155225822</vt:lpwstr>
      </vt:variant>
      <vt:variant>
        <vt:i4>1507390</vt:i4>
      </vt:variant>
      <vt:variant>
        <vt:i4>86</vt:i4>
      </vt:variant>
      <vt:variant>
        <vt:i4>0</vt:i4>
      </vt:variant>
      <vt:variant>
        <vt:i4>5</vt:i4>
      </vt:variant>
      <vt:variant>
        <vt:lpwstr/>
      </vt:variant>
      <vt:variant>
        <vt:lpwstr>_Toc155225821</vt:lpwstr>
      </vt:variant>
      <vt:variant>
        <vt:i4>1507390</vt:i4>
      </vt:variant>
      <vt:variant>
        <vt:i4>80</vt:i4>
      </vt:variant>
      <vt:variant>
        <vt:i4>0</vt:i4>
      </vt:variant>
      <vt:variant>
        <vt:i4>5</vt:i4>
      </vt:variant>
      <vt:variant>
        <vt:lpwstr/>
      </vt:variant>
      <vt:variant>
        <vt:lpwstr>_Toc155225820</vt:lpwstr>
      </vt:variant>
      <vt:variant>
        <vt:i4>1310782</vt:i4>
      </vt:variant>
      <vt:variant>
        <vt:i4>74</vt:i4>
      </vt:variant>
      <vt:variant>
        <vt:i4>0</vt:i4>
      </vt:variant>
      <vt:variant>
        <vt:i4>5</vt:i4>
      </vt:variant>
      <vt:variant>
        <vt:lpwstr/>
      </vt:variant>
      <vt:variant>
        <vt:lpwstr>_Toc155225819</vt:lpwstr>
      </vt:variant>
      <vt:variant>
        <vt:i4>1310782</vt:i4>
      </vt:variant>
      <vt:variant>
        <vt:i4>68</vt:i4>
      </vt:variant>
      <vt:variant>
        <vt:i4>0</vt:i4>
      </vt:variant>
      <vt:variant>
        <vt:i4>5</vt:i4>
      </vt:variant>
      <vt:variant>
        <vt:lpwstr/>
      </vt:variant>
      <vt:variant>
        <vt:lpwstr>_Toc155225818</vt:lpwstr>
      </vt:variant>
      <vt:variant>
        <vt:i4>1310782</vt:i4>
      </vt:variant>
      <vt:variant>
        <vt:i4>62</vt:i4>
      </vt:variant>
      <vt:variant>
        <vt:i4>0</vt:i4>
      </vt:variant>
      <vt:variant>
        <vt:i4>5</vt:i4>
      </vt:variant>
      <vt:variant>
        <vt:lpwstr/>
      </vt:variant>
      <vt:variant>
        <vt:lpwstr>_Toc155225817</vt:lpwstr>
      </vt:variant>
      <vt:variant>
        <vt:i4>1310782</vt:i4>
      </vt:variant>
      <vt:variant>
        <vt:i4>56</vt:i4>
      </vt:variant>
      <vt:variant>
        <vt:i4>0</vt:i4>
      </vt:variant>
      <vt:variant>
        <vt:i4>5</vt:i4>
      </vt:variant>
      <vt:variant>
        <vt:lpwstr/>
      </vt:variant>
      <vt:variant>
        <vt:lpwstr>_Toc155225816</vt:lpwstr>
      </vt:variant>
      <vt:variant>
        <vt:i4>1310782</vt:i4>
      </vt:variant>
      <vt:variant>
        <vt:i4>50</vt:i4>
      </vt:variant>
      <vt:variant>
        <vt:i4>0</vt:i4>
      </vt:variant>
      <vt:variant>
        <vt:i4>5</vt:i4>
      </vt:variant>
      <vt:variant>
        <vt:lpwstr/>
      </vt:variant>
      <vt:variant>
        <vt:lpwstr>_Toc155225815</vt:lpwstr>
      </vt:variant>
      <vt:variant>
        <vt:i4>1310782</vt:i4>
      </vt:variant>
      <vt:variant>
        <vt:i4>44</vt:i4>
      </vt:variant>
      <vt:variant>
        <vt:i4>0</vt:i4>
      </vt:variant>
      <vt:variant>
        <vt:i4>5</vt:i4>
      </vt:variant>
      <vt:variant>
        <vt:lpwstr/>
      </vt:variant>
      <vt:variant>
        <vt:lpwstr>_Toc155225814</vt:lpwstr>
      </vt:variant>
      <vt:variant>
        <vt:i4>1310782</vt:i4>
      </vt:variant>
      <vt:variant>
        <vt:i4>38</vt:i4>
      </vt:variant>
      <vt:variant>
        <vt:i4>0</vt:i4>
      </vt:variant>
      <vt:variant>
        <vt:i4>5</vt:i4>
      </vt:variant>
      <vt:variant>
        <vt:lpwstr/>
      </vt:variant>
      <vt:variant>
        <vt:lpwstr>_Toc155225813</vt:lpwstr>
      </vt:variant>
      <vt:variant>
        <vt:i4>1310782</vt:i4>
      </vt:variant>
      <vt:variant>
        <vt:i4>32</vt:i4>
      </vt:variant>
      <vt:variant>
        <vt:i4>0</vt:i4>
      </vt:variant>
      <vt:variant>
        <vt:i4>5</vt:i4>
      </vt:variant>
      <vt:variant>
        <vt:lpwstr/>
      </vt:variant>
      <vt:variant>
        <vt:lpwstr>_Toc155225812</vt:lpwstr>
      </vt:variant>
      <vt:variant>
        <vt:i4>1310782</vt:i4>
      </vt:variant>
      <vt:variant>
        <vt:i4>26</vt:i4>
      </vt:variant>
      <vt:variant>
        <vt:i4>0</vt:i4>
      </vt:variant>
      <vt:variant>
        <vt:i4>5</vt:i4>
      </vt:variant>
      <vt:variant>
        <vt:lpwstr/>
      </vt:variant>
      <vt:variant>
        <vt:lpwstr>_Toc155225811</vt:lpwstr>
      </vt:variant>
      <vt:variant>
        <vt:i4>1310782</vt:i4>
      </vt:variant>
      <vt:variant>
        <vt:i4>20</vt:i4>
      </vt:variant>
      <vt:variant>
        <vt:i4>0</vt:i4>
      </vt:variant>
      <vt:variant>
        <vt:i4>5</vt:i4>
      </vt:variant>
      <vt:variant>
        <vt:lpwstr/>
      </vt:variant>
      <vt:variant>
        <vt:lpwstr>_Toc155225810</vt:lpwstr>
      </vt:variant>
      <vt:variant>
        <vt:i4>1376318</vt:i4>
      </vt:variant>
      <vt:variant>
        <vt:i4>14</vt:i4>
      </vt:variant>
      <vt:variant>
        <vt:i4>0</vt:i4>
      </vt:variant>
      <vt:variant>
        <vt:i4>5</vt:i4>
      </vt:variant>
      <vt:variant>
        <vt:lpwstr/>
      </vt:variant>
      <vt:variant>
        <vt:lpwstr>_Toc155225809</vt:lpwstr>
      </vt:variant>
      <vt:variant>
        <vt:i4>1376318</vt:i4>
      </vt:variant>
      <vt:variant>
        <vt:i4>8</vt:i4>
      </vt:variant>
      <vt:variant>
        <vt:i4>0</vt:i4>
      </vt:variant>
      <vt:variant>
        <vt:i4>5</vt:i4>
      </vt:variant>
      <vt:variant>
        <vt:lpwstr/>
      </vt:variant>
      <vt:variant>
        <vt:lpwstr>_Toc155225808</vt:lpwstr>
      </vt:variant>
      <vt:variant>
        <vt:i4>1376318</vt:i4>
      </vt:variant>
      <vt:variant>
        <vt:i4>2</vt:i4>
      </vt:variant>
      <vt:variant>
        <vt:i4>0</vt:i4>
      </vt:variant>
      <vt:variant>
        <vt:i4>5</vt:i4>
      </vt:variant>
      <vt:variant>
        <vt:lpwstr/>
      </vt:variant>
      <vt:variant>
        <vt:lpwstr>_Toc155225807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stoch</dc:creator>
  <cp:lastModifiedBy>Jakub Medoń</cp:lastModifiedBy>
  <cp:revision>2</cp:revision>
  <dcterms:created xsi:type="dcterms:W3CDTF">2024-01-04T01:00:00Z</dcterms:created>
  <dcterms:modified xsi:type="dcterms:W3CDTF">2024-01-04T01:00:00Z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0x010100FF1B78D5E9E25C4C840B53239D764C24</vt:lpwstr>
  </property>
</Properties>
</file>